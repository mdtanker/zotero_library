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ED4757" w14:textId="3914CBCC" w:rsidR="00F9351B" w:rsidRDefault="00601BD6" w:rsidP="00254356">
      <w:pPr>
        <w:pStyle w:val="1"/>
        <w:spacing w:before="0" w:after="0" w:line="480" w:lineRule="auto"/>
        <w:contextualSpacing/>
        <w:rPr>
          <w:rFonts w:ascii="Times New Roman" w:hAnsi="Times New Roman" w:cs="Times New Roman"/>
          <w:sz w:val="24"/>
          <w:szCs w:val="24"/>
          <w:lang w:val="en-GB"/>
        </w:rPr>
      </w:pPr>
      <w:r w:rsidRPr="00F9351B">
        <w:rPr>
          <w:rFonts w:ascii="Times New Roman" w:hAnsi="Times New Roman" w:cs="Times New Roman"/>
          <w:sz w:val="24"/>
          <w:szCs w:val="24"/>
          <w:lang w:val="en-GB"/>
        </w:rPr>
        <w:t>3-D</w:t>
      </w:r>
      <w:r w:rsidR="007B6760" w:rsidRPr="00F9351B">
        <w:rPr>
          <w:rFonts w:ascii="Times New Roman" w:hAnsi="Times New Roman" w:cs="Times New Roman"/>
          <w:sz w:val="24"/>
          <w:szCs w:val="24"/>
          <w:lang w:val="en-GB"/>
        </w:rPr>
        <w:t xml:space="preserve"> density structure of </w:t>
      </w:r>
      <w:r w:rsidR="00F14C08" w:rsidRPr="00F9351B">
        <w:rPr>
          <w:rFonts w:ascii="Times New Roman" w:hAnsi="Times New Roman" w:cs="Times New Roman"/>
          <w:sz w:val="24"/>
          <w:szCs w:val="24"/>
          <w:lang w:val="en-GB"/>
        </w:rPr>
        <w:t>the</w:t>
      </w:r>
      <w:r w:rsidR="007B6760" w:rsidRPr="00F9351B">
        <w:rPr>
          <w:rFonts w:ascii="Times New Roman" w:hAnsi="Times New Roman" w:cs="Times New Roman"/>
          <w:sz w:val="24"/>
          <w:szCs w:val="24"/>
          <w:lang w:val="en-GB"/>
        </w:rPr>
        <w:t xml:space="preserve"> Ross Sea</w:t>
      </w:r>
      <w:r w:rsidR="007B3371">
        <w:rPr>
          <w:rFonts w:ascii="Times New Roman" w:hAnsi="Times New Roman" w:cs="Times New Roman"/>
          <w:sz w:val="24"/>
          <w:szCs w:val="24"/>
          <w:lang w:val="en-GB"/>
        </w:rPr>
        <w:t xml:space="preserve"> basins</w:t>
      </w:r>
      <w:r w:rsidR="00E66AA9" w:rsidRPr="00F9351B">
        <w:rPr>
          <w:rFonts w:ascii="Times New Roman" w:hAnsi="Times New Roman" w:cs="Times New Roman"/>
          <w:sz w:val="24"/>
          <w:szCs w:val="24"/>
          <w:lang w:val="en-GB"/>
        </w:rPr>
        <w:t>, West</w:t>
      </w:r>
      <w:r w:rsidR="00922B50" w:rsidRPr="00F9351B">
        <w:rPr>
          <w:rFonts w:ascii="Times New Roman" w:hAnsi="Times New Roman" w:cs="Times New Roman"/>
          <w:sz w:val="24"/>
          <w:szCs w:val="24"/>
          <w:lang w:val="en-GB"/>
        </w:rPr>
        <w:t xml:space="preserve"> Antarctica</w:t>
      </w:r>
      <w:r w:rsidR="007B6760" w:rsidRPr="00F9351B">
        <w:rPr>
          <w:rFonts w:ascii="Times New Roman" w:hAnsi="Times New Roman" w:cs="Times New Roman"/>
          <w:sz w:val="24"/>
          <w:szCs w:val="24"/>
          <w:lang w:val="en-GB"/>
        </w:rPr>
        <w:t xml:space="preserve"> from constrained gravity inversion</w:t>
      </w:r>
      <w:r w:rsidR="00CD01BD" w:rsidRPr="00F9351B">
        <w:rPr>
          <w:rFonts w:ascii="Times New Roman" w:hAnsi="Times New Roman" w:cs="Times New Roman"/>
          <w:sz w:val="24"/>
          <w:szCs w:val="24"/>
          <w:lang w:val="en-GB"/>
        </w:rPr>
        <w:t xml:space="preserve"> and their tectonic implications</w:t>
      </w:r>
    </w:p>
    <w:p w14:paraId="36C4CA9F" w14:textId="69FA115A" w:rsidR="002400BE" w:rsidRPr="007B3371" w:rsidRDefault="002400BE" w:rsidP="00254356">
      <w:pPr>
        <w:pStyle w:val="1"/>
        <w:spacing w:before="0" w:after="0" w:line="480" w:lineRule="auto"/>
        <w:contextualSpacing/>
        <w:rPr>
          <w:rFonts w:ascii="Times New Roman" w:hAnsi="Times New Roman" w:cs="Times New Roman"/>
          <w:sz w:val="24"/>
          <w:szCs w:val="24"/>
          <w:lang w:val="en-GB"/>
        </w:rPr>
      </w:pPr>
    </w:p>
    <w:p w14:paraId="705932BA" w14:textId="5D2CBBFE" w:rsidR="00632DD5" w:rsidRPr="001E22BE" w:rsidRDefault="00632DD5" w:rsidP="00254356">
      <w:pPr>
        <w:spacing w:line="480" w:lineRule="auto"/>
        <w:contextualSpacing/>
        <w:rPr>
          <w:rFonts w:ascii="Times New Roman" w:hAnsi="Times New Roman" w:cs="Times New Roman"/>
          <w:iCs/>
          <w:vertAlign w:val="superscript"/>
          <w:lang w:val="en-GB"/>
        </w:rPr>
      </w:pPr>
      <w:proofErr w:type="spellStart"/>
      <w:r w:rsidRPr="00F9351B">
        <w:rPr>
          <w:rFonts w:ascii="Times New Roman" w:hAnsi="Times New Roman" w:cs="Times New Roman"/>
          <w:lang w:val="en-GB"/>
        </w:rPr>
        <w:t>Fei</w:t>
      </w:r>
      <w:proofErr w:type="spellEnd"/>
      <w:r w:rsidRPr="00F9351B">
        <w:rPr>
          <w:rFonts w:ascii="Times New Roman" w:hAnsi="Times New Roman" w:cs="Times New Roman"/>
          <w:lang w:val="en-GB"/>
        </w:rPr>
        <w:t xml:space="preserve"> </w:t>
      </w:r>
      <w:proofErr w:type="spellStart"/>
      <w:r w:rsidRPr="00F9351B">
        <w:rPr>
          <w:rFonts w:ascii="Times New Roman" w:hAnsi="Times New Roman" w:cs="Times New Roman"/>
          <w:lang w:val="en-GB"/>
        </w:rPr>
        <w:t>Ji</w:t>
      </w:r>
      <w:r w:rsidR="00035916" w:rsidRPr="00EF4612">
        <w:rPr>
          <w:rFonts w:ascii="Times New Roman" w:hAnsi="Times New Roman" w:cs="Times New Roman"/>
          <w:iCs/>
          <w:vertAlign w:val="superscript"/>
          <w:lang w:val="en-GB"/>
        </w:rPr>
        <w:t>1</w:t>
      </w:r>
      <w:proofErr w:type="gramStart"/>
      <w:r w:rsidR="003C497E" w:rsidRPr="00EF4612">
        <w:rPr>
          <w:rFonts w:ascii="Times New Roman" w:hAnsi="Times New Roman" w:cs="Times New Roman"/>
          <w:iCs/>
          <w:vertAlign w:val="superscript"/>
          <w:lang w:val="en-GB"/>
        </w:rPr>
        <w:t>,</w:t>
      </w:r>
      <w:r w:rsidR="00035916" w:rsidRPr="00EF4612">
        <w:rPr>
          <w:rFonts w:ascii="Times New Roman" w:hAnsi="Times New Roman" w:cs="Times New Roman"/>
          <w:iCs/>
          <w:vertAlign w:val="superscript"/>
          <w:lang w:val="en-GB"/>
        </w:rPr>
        <w:t>2</w:t>
      </w:r>
      <w:proofErr w:type="spellEnd"/>
      <w:proofErr w:type="gramEnd"/>
      <w:r w:rsidR="00EF4612">
        <w:rPr>
          <w:rFonts w:ascii="Times New Roman" w:hAnsi="Times New Roman" w:cs="Times New Roman"/>
          <w:lang w:val="en-GB"/>
        </w:rPr>
        <w:t xml:space="preserve">, </w:t>
      </w:r>
      <w:proofErr w:type="spellStart"/>
      <w:r w:rsidR="00453144" w:rsidRPr="00F9351B">
        <w:rPr>
          <w:rFonts w:ascii="Times New Roman" w:hAnsi="Times New Roman" w:cs="Times New Roman"/>
          <w:lang w:val="en-GB"/>
        </w:rPr>
        <w:t>Fei</w:t>
      </w:r>
      <w:proofErr w:type="spellEnd"/>
      <w:r w:rsidR="00453144" w:rsidRPr="00F9351B">
        <w:rPr>
          <w:rFonts w:ascii="Times New Roman" w:hAnsi="Times New Roman" w:cs="Times New Roman"/>
          <w:lang w:val="en-GB"/>
        </w:rPr>
        <w:t xml:space="preserve"> Li</w:t>
      </w:r>
      <w:r w:rsidR="00453144" w:rsidRPr="00F9351B">
        <w:rPr>
          <w:rFonts w:ascii="Times New Roman" w:hAnsi="Times New Roman" w:cs="Times New Roman"/>
          <w:iCs/>
          <w:vertAlign w:val="superscript"/>
          <w:lang w:val="en-GB"/>
        </w:rPr>
        <w:t>*</w:t>
      </w:r>
      <w:r w:rsidR="00453144" w:rsidRPr="00EF4612">
        <w:rPr>
          <w:rFonts w:ascii="Times New Roman" w:hAnsi="Times New Roman" w:cs="Times New Roman"/>
          <w:iCs/>
          <w:vertAlign w:val="superscript"/>
          <w:lang w:val="en-GB"/>
        </w:rPr>
        <w:t>1</w:t>
      </w:r>
      <w:r w:rsidR="00F9351B" w:rsidRPr="007A5DAA">
        <w:rPr>
          <w:rFonts w:ascii="Times New Roman" w:hAnsi="Times New Roman" w:cs="Times New Roman"/>
          <w:iCs/>
          <w:lang w:val="en-GB"/>
        </w:rPr>
        <w:t>,</w:t>
      </w:r>
      <w:r w:rsidR="00453144" w:rsidRPr="00F9351B">
        <w:rPr>
          <w:rFonts w:ascii="Times New Roman" w:hAnsi="Times New Roman" w:cs="Times New Roman"/>
          <w:iCs/>
          <w:vertAlign w:val="superscript"/>
          <w:lang w:val="en-GB"/>
        </w:rPr>
        <w:t xml:space="preserve"> </w:t>
      </w:r>
      <w:proofErr w:type="spellStart"/>
      <w:r w:rsidR="00AB5105" w:rsidRPr="00F9351B">
        <w:rPr>
          <w:rFonts w:ascii="Times New Roman" w:hAnsi="Times New Roman" w:cs="Times New Roman"/>
          <w:lang w:val="en-GB"/>
        </w:rPr>
        <w:t>Jin</w:t>
      </w:r>
      <w:proofErr w:type="spellEnd"/>
      <w:r w:rsidR="00AB5105" w:rsidRPr="00F9351B">
        <w:rPr>
          <w:rFonts w:ascii="Times New Roman" w:hAnsi="Times New Roman" w:cs="Times New Roman"/>
          <w:lang w:val="en-GB"/>
        </w:rPr>
        <w:t>-Yao Gao</w:t>
      </w:r>
      <w:r w:rsidR="00B67028" w:rsidRPr="00EF4612">
        <w:rPr>
          <w:rFonts w:ascii="Times New Roman" w:hAnsi="Times New Roman" w:cs="Times New Roman"/>
          <w:iCs/>
          <w:vertAlign w:val="superscript"/>
          <w:lang w:val="en-GB"/>
        </w:rPr>
        <w:t>*</w:t>
      </w:r>
      <w:r w:rsidR="00AB5105" w:rsidRPr="00EF4612">
        <w:rPr>
          <w:rFonts w:ascii="Times New Roman" w:hAnsi="Times New Roman" w:cs="Times New Roman"/>
          <w:iCs/>
          <w:vertAlign w:val="superscript"/>
          <w:lang w:val="en-GB"/>
        </w:rPr>
        <w:t>2</w:t>
      </w:r>
      <w:r w:rsidR="00EF4612">
        <w:rPr>
          <w:rFonts w:ascii="Times New Roman" w:hAnsi="Times New Roman" w:cs="Times New Roman"/>
          <w:lang w:val="en-GB"/>
        </w:rPr>
        <w:t xml:space="preserve">, </w:t>
      </w:r>
      <w:proofErr w:type="spellStart"/>
      <w:r w:rsidR="00AF40CC" w:rsidRPr="00F9351B">
        <w:rPr>
          <w:rFonts w:ascii="Times New Roman" w:hAnsi="Times New Roman" w:cs="Times New Roman"/>
          <w:lang w:val="en-GB"/>
        </w:rPr>
        <w:t>Qiao</w:t>
      </w:r>
      <w:proofErr w:type="spellEnd"/>
      <w:r w:rsidR="00AF40CC" w:rsidRPr="00F9351B">
        <w:rPr>
          <w:rFonts w:ascii="Times New Roman" w:hAnsi="Times New Roman" w:cs="Times New Roman"/>
          <w:lang w:val="en-GB"/>
        </w:rPr>
        <w:t xml:space="preserve"> </w:t>
      </w:r>
      <w:proofErr w:type="spellStart"/>
      <w:r w:rsidR="00AF40CC" w:rsidRPr="00F9351B">
        <w:rPr>
          <w:rFonts w:ascii="Times New Roman" w:hAnsi="Times New Roman" w:cs="Times New Roman"/>
          <w:lang w:val="en-GB"/>
        </w:rPr>
        <w:t>Zhang</w:t>
      </w:r>
      <w:r w:rsidR="00453144" w:rsidRPr="00F9351B">
        <w:rPr>
          <w:rFonts w:ascii="Times New Roman" w:hAnsi="Times New Roman" w:cs="Times New Roman"/>
          <w:iCs/>
          <w:vertAlign w:val="superscript"/>
          <w:lang w:val="en-GB"/>
        </w:rPr>
        <w:t>2</w:t>
      </w:r>
      <w:proofErr w:type="spellEnd"/>
      <w:r w:rsidR="00453144" w:rsidRPr="00F9351B">
        <w:rPr>
          <w:rFonts w:ascii="Times New Roman" w:hAnsi="Times New Roman" w:cs="Times New Roman"/>
          <w:iCs/>
          <w:vertAlign w:val="superscript"/>
          <w:lang w:val="en-GB"/>
        </w:rPr>
        <w:t xml:space="preserve"> </w:t>
      </w:r>
      <w:r w:rsidR="001874F9" w:rsidRPr="00F9351B">
        <w:rPr>
          <w:rFonts w:ascii="Times New Roman" w:hAnsi="Times New Roman" w:cs="Times New Roman"/>
          <w:lang w:val="en-GB"/>
        </w:rPr>
        <w:t>and W</w:t>
      </w:r>
      <w:r w:rsidR="0058419D" w:rsidRPr="00F9351B">
        <w:rPr>
          <w:rFonts w:ascii="Times New Roman" w:hAnsi="Times New Roman" w:cs="Times New Roman"/>
          <w:lang w:val="en-GB"/>
        </w:rPr>
        <w:t>ei</w:t>
      </w:r>
      <w:r w:rsidR="006A4F22" w:rsidRPr="00F9351B">
        <w:rPr>
          <w:rFonts w:ascii="Times New Roman" w:hAnsi="Times New Roman" w:cs="Times New Roman"/>
          <w:lang w:val="en-GB"/>
        </w:rPr>
        <w:t>-</w:t>
      </w:r>
      <w:r w:rsidR="00F9685C" w:rsidRPr="00F9351B">
        <w:rPr>
          <w:rFonts w:ascii="Times New Roman" w:hAnsi="Times New Roman" w:cs="Times New Roman"/>
          <w:lang w:val="en-GB"/>
        </w:rPr>
        <w:t>F</w:t>
      </w:r>
      <w:r w:rsidR="0058419D" w:rsidRPr="00F9351B">
        <w:rPr>
          <w:rFonts w:ascii="Times New Roman" w:hAnsi="Times New Roman" w:cs="Times New Roman"/>
          <w:lang w:val="en-GB"/>
        </w:rPr>
        <w:t>eng Hao</w:t>
      </w:r>
      <w:r w:rsidR="00035916" w:rsidRPr="00F9351B">
        <w:rPr>
          <w:rFonts w:ascii="Times New Roman" w:hAnsi="Times New Roman" w:cs="Times New Roman"/>
          <w:iCs/>
          <w:vertAlign w:val="superscript"/>
          <w:lang w:val="en-GB"/>
        </w:rPr>
        <w:t>1</w:t>
      </w:r>
    </w:p>
    <w:p w14:paraId="2838ABFB" w14:textId="77777777" w:rsidR="00F9351B" w:rsidRPr="007A5DAA" w:rsidRDefault="00F9351B" w:rsidP="00254356">
      <w:pPr>
        <w:spacing w:line="480" w:lineRule="auto"/>
        <w:contextualSpacing/>
        <w:rPr>
          <w:rFonts w:ascii="Times New Roman" w:hAnsi="Times New Roman" w:cs="Times New Roman"/>
          <w:lang w:val="en-GB"/>
        </w:rPr>
      </w:pPr>
    </w:p>
    <w:p w14:paraId="2F750339" w14:textId="78904C13" w:rsidR="00F9351B" w:rsidRPr="00373C07" w:rsidRDefault="00035916" w:rsidP="00254356">
      <w:pPr>
        <w:spacing w:line="480" w:lineRule="auto"/>
        <w:contextualSpacing/>
        <w:rPr>
          <w:rFonts w:ascii="Times New Roman" w:hAnsi="Times New Roman" w:cs="Times New Roman"/>
          <w:i/>
          <w:lang w:val="en-GB"/>
        </w:rPr>
      </w:pPr>
      <w:r w:rsidRPr="00373C07">
        <w:rPr>
          <w:rFonts w:ascii="Times New Roman" w:hAnsi="Times New Roman" w:cs="Times New Roman"/>
          <w:i/>
          <w:iCs/>
          <w:vertAlign w:val="superscript"/>
          <w:lang w:val="en-GB"/>
        </w:rPr>
        <w:t>1</w:t>
      </w:r>
      <w:r w:rsidR="00BD4856" w:rsidRPr="00373C07">
        <w:rPr>
          <w:rFonts w:ascii="Times New Roman" w:hAnsi="Times New Roman" w:cs="Times New Roman"/>
          <w:i/>
          <w:iCs/>
          <w:vertAlign w:val="superscript"/>
          <w:lang w:val="en-GB"/>
        </w:rPr>
        <w:t xml:space="preserve"> </w:t>
      </w:r>
      <w:r w:rsidR="00632DD5" w:rsidRPr="00373C07">
        <w:rPr>
          <w:rFonts w:ascii="Times New Roman" w:hAnsi="Times New Roman" w:cs="Times New Roman"/>
          <w:i/>
          <w:lang w:val="en-GB"/>
        </w:rPr>
        <w:t xml:space="preserve">Chinese Antarctic </w:t>
      </w:r>
      <w:proofErr w:type="spellStart"/>
      <w:r w:rsidR="00632DD5" w:rsidRPr="00373C07">
        <w:rPr>
          <w:rFonts w:ascii="Times New Roman" w:hAnsi="Times New Roman" w:cs="Times New Roman"/>
          <w:i/>
          <w:lang w:val="en-GB"/>
        </w:rPr>
        <w:t>Center</w:t>
      </w:r>
      <w:proofErr w:type="spellEnd"/>
      <w:r w:rsidR="00632DD5" w:rsidRPr="00373C07">
        <w:rPr>
          <w:rFonts w:ascii="Times New Roman" w:hAnsi="Times New Roman" w:cs="Times New Roman"/>
          <w:i/>
          <w:lang w:val="en-GB"/>
        </w:rPr>
        <w:t xml:space="preserve"> of Surveying and Mapping, Wuhan University, Wuhan</w:t>
      </w:r>
      <w:r w:rsidR="00373C07" w:rsidRPr="00373C07">
        <w:rPr>
          <w:rFonts w:ascii="Times New Roman" w:hAnsi="Times New Roman" w:cs="Times New Roman"/>
          <w:i/>
          <w:lang w:val="en-GB"/>
        </w:rPr>
        <w:t xml:space="preserve"> 430079</w:t>
      </w:r>
      <w:r w:rsidR="00632DD5" w:rsidRPr="00373C07">
        <w:rPr>
          <w:rFonts w:ascii="Times New Roman" w:hAnsi="Times New Roman" w:cs="Times New Roman"/>
          <w:i/>
          <w:lang w:val="en-GB"/>
        </w:rPr>
        <w:t>, China</w:t>
      </w:r>
      <w:r w:rsidR="00373C07" w:rsidRPr="00373C07">
        <w:rPr>
          <w:rFonts w:ascii="Times New Roman" w:hAnsi="Times New Roman" w:cs="Times New Roman" w:hint="eastAsia"/>
          <w:i/>
          <w:lang w:val="en-GB"/>
        </w:rPr>
        <w:t xml:space="preserve">. </w:t>
      </w:r>
      <w:r w:rsidR="00373C07" w:rsidRPr="00373C07">
        <w:rPr>
          <w:rFonts w:ascii="Times New Roman" w:hAnsi="Times New Roman" w:cs="Times New Roman"/>
          <w:i/>
          <w:lang w:val="en-GB"/>
        </w:rPr>
        <w:t>Email: fli@whu.edu.cn</w:t>
      </w:r>
    </w:p>
    <w:p w14:paraId="4E196F9F" w14:textId="73166016" w:rsidR="00F9351B" w:rsidRDefault="00035916" w:rsidP="00B944C3">
      <w:pPr>
        <w:spacing w:line="480" w:lineRule="auto"/>
        <w:contextualSpacing/>
        <w:rPr>
          <w:rFonts w:ascii="Times New Roman" w:hAnsi="Times New Roman" w:cs="Times New Roman"/>
          <w:i/>
          <w:lang w:val="en-GB"/>
        </w:rPr>
      </w:pPr>
      <w:r w:rsidRPr="00373C07">
        <w:rPr>
          <w:rFonts w:ascii="Times New Roman" w:hAnsi="Times New Roman" w:cs="Times New Roman"/>
          <w:i/>
          <w:iCs/>
          <w:vertAlign w:val="superscript"/>
          <w:lang w:val="en-GB"/>
        </w:rPr>
        <w:t>2</w:t>
      </w:r>
      <w:r w:rsidR="00BD4856" w:rsidRPr="00373C07">
        <w:rPr>
          <w:rFonts w:ascii="Times New Roman" w:hAnsi="Times New Roman" w:cs="Times New Roman"/>
          <w:i/>
          <w:iCs/>
          <w:vertAlign w:val="superscript"/>
          <w:lang w:val="en-GB"/>
        </w:rPr>
        <w:t xml:space="preserve"> </w:t>
      </w:r>
      <w:r w:rsidR="007069A0" w:rsidRPr="00373C07">
        <w:rPr>
          <w:rFonts w:ascii="Times New Roman" w:hAnsi="Times New Roman" w:cs="Times New Roman"/>
          <w:i/>
          <w:lang w:val="en-GB"/>
        </w:rPr>
        <w:t xml:space="preserve">Key Laboratory of Submarine Geosciences </w:t>
      </w:r>
      <w:r w:rsidR="00663830" w:rsidRPr="00373C07">
        <w:rPr>
          <w:rFonts w:ascii="Times New Roman" w:hAnsi="Times New Roman" w:cs="Times New Roman"/>
          <w:i/>
          <w:lang w:val="en-GB"/>
        </w:rPr>
        <w:t xml:space="preserve">and </w:t>
      </w:r>
      <w:r w:rsidR="007069A0" w:rsidRPr="00373C07">
        <w:rPr>
          <w:rFonts w:ascii="Times New Roman" w:hAnsi="Times New Roman" w:cs="Times New Roman"/>
          <w:i/>
          <w:lang w:val="en-GB"/>
        </w:rPr>
        <w:t>S</w:t>
      </w:r>
      <w:r w:rsidR="00632DD5" w:rsidRPr="00373C07">
        <w:rPr>
          <w:rFonts w:ascii="Times New Roman" w:hAnsi="Times New Roman" w:cs="Times New Roman"/>
          <w:i/>
          <w:lang w:val="en-GB"/>
        </w:rPr>
        <w:t>econd Institute of Oceanography, State Oceanic Administration, Hangzhou</w:t>
      </w:r>
      <w:r w:rsidR="00373C07" w:rsidRPr="00373C07">
        <w:rPr>
          <w:rFonts w:ascii="Times New Roman" w:hAnsi="Times New Roman" w:cs="Times New Roman"/>
          <w:i/>
          <w:lang w:val="en-GB"/>
        </w:rPr>
        <w:t xml:space="preserve"> 310012</w:t>
      </w:r>
      <w:r w:rsidR="00632DD5" w:rsidRPr="00373C07">
        <w:rPr>
          <w:rFonts w:ascii="Times New Roman" w:hAnsi="Times New Roman" w:cs="Times New Roman"/>
          <w:i/>
          <w:lang w:val="en-GB"/>
        </w:rPr>
        <w:t>, China</w:t>
      </w:r>
      <w:r w:rsidR="00373C07" w:rsidRPr="00373C07">
        <w:rPr>
          <w:rFonts w:ascii="Times New Roman" w:hAnsi="Times New Roman" w:cs="Times New Roman"/>
          <w:i/>
          <w:lang w:val="en-GB"/>
        </w:rPr>
        <w:t xml:space="preserve">. Email: </w:t>
      </w:r>
      <w:r w:rsidR="00373C07" w:rsidRPr="00373C07">
        <w:rPr>
          <w:rFonts w:ascii="Times New Roman" w:hAnsi="Times New Roman" w:cs="Times New Roman"/>
          <w:i/>
        </w:rPr>
        <w:t>jygao@mail.hz.zj.cn</w:t>
      </w:r>
      <w:r w:rsidR="00F9351B">
        <w:rPr>
          <w:rFonts w:ascii="Times New Roman" w:hAnsi="Times New Roman" w:cs="Times New Roman"/>
          <w:i/>
          <w:lang w:val="en-GB"/>
        </w:rPr>
        <w:br w:type="page"/>
      </w:r>
    </w:p>
    <w:p w14:paraId="6009B0F7" w14:textId="0476AB9C" w:rsidR="00461D58" w:rsidRDefault="00032B49" w:rsidP="00254356">
      <w:pPr>
        <w:spacing w:line="480" w:lineRule="auto"/>
        <w:contextualSpacing/>
        <w:rPr>
          <w:rFonts w:ascii="Times New Roman" w:hAnsi="Times New Roman" w:cs="Times New Roman"/>
          <w:b/>
          <w:lang w:val="en-GB"/>
        </w:rPr>
      </w:pPr>
      <w:r w:rsidRPr="0066494C">
        <w:rPr>
          <w:rFonts w:ascii="Times New Roman" w:hAnsi="Times New Roman" w:cs="Times New Roman"/>
          <w:b/>
          <w:lang w:val="en-GB"/>
        </w:rPr>
        <w:lastRenderedPageBreak/>
        <w:t>SUMMARY</w:t>
      </w:r>
    </w:p>
    <w:p w14:paraId="74DEE061" w14:textId="6BE7D179" w:rsidR="008F0461" w:rsidRDefault="00D634B8" w:rsidP="00254356">
      <w:pPr>
        <w:spacing w:line="480" w:lineRule="auto"/>
        <w:contextualSpacing/>
        <w:rPr>
          <w:rFonts w:ascii="Times New Roman" w:hAnsi="Times New Roman" w:cs="Times New Roman"/>
          <w:lang w:val="en-GB"/>
        </w:rPr>
      </w:pPr>
      <w:r w:rsidRPr="00F9351B">
        <w:rPr>
          <w:rFonts w:ascii="Times New Roman" w:hAnsi="Times New Roman" w:cs="Times New Roman"/>
          <w:lang w:val="en-GB"/>
        </w:rPr>
        <w:t xml:space="preserve">Crustal structure </w:t>
      </w:r>
      <w:r w:rsidR="00663830" w:rsidRPr="00F9351B">
        <w:rPr>
          <w:rFonts w:ascii="Times New Roman" w:hAnsi="Times New Roman" w:cs="Times New Roman"/>
          <w:lang w:val="en-GB"/>
        </w:rPr>
        <w:t>provides</w:t>
      </w:r>
      <w:r w:rsidRPr="00F9351B">
        <w:rPr>
          <w:rFonts w:ascii="Times New Roman" w:hAnsi="Times New Roman" w:cs="Times New Roman"/>
          <w:lang w:val="en-GB"/>
        </w:rPr>
        <w:t xml:space="preserve"> critical information for understanding the rifting and extensional history</w:t>
      </w:r>
      <w:r w:rsidR="001672FA" w:rsidRPr="00F9351B">
        <w:rPr>
          <w:rFonts w:ascii="Times New Roman" w:hAnsi="Times New Roman" w:cs="Times New Roman"/>
          <w:lang w:val="en-GB"/>
        </w:rPr>
        <w:t xml:space="preserve"> (</w:t>
      </w:r>
      <w:r w:rsidR="00663830" w:rsidRPr="00F9351B">
        <w:rPr>
          <w:rFonts w:ascii="Times New Roman" w:hAnsi="Times New Roman" w:cs="Times New Roman"/>
          <w:lang w:val="en-GB"/>
        </w:rPr>
        <w:t>i.e., the</w:t>
      </w:r>
      <w:r w:rsidR="001672FA" w:rsidRPr="00F9351B">
        <w:rPr>
          <w:rFonts w:ascii="Times New Roman" w:hAnsi="Times New Roman" w:cs="Times New Roman"/>
          <w:lang w:val="en-GB"/>
        </w:rPr>
        <w:t xml:space="preserve"> regional tectonic evolution)</w:t>
      </w:r>
      <w:r w:rsidRPr="00F9351B">
        <w:rPr>
          <w:rFonts w:ascii="Times New Roman" w:hAnsi="Times New Roman" w:cs="Times New Roman"/>
          <w:lang w:val="en-GB"/>
        </w:rPr>
        <w:t xml:space="preserve"> of</w:t>
      </w:r>
      <w:r w:rsidR="00663830" w:rsidRPr="00F9351B">
        <w:rPr>
          <w:rFonts w:ascii="Times New Roman" w:hAnsi="Times New Roman" w:cs="Times New Roman"/>
          <w:lang w:val="en-GB"/>
        </w:rPr>
        <w:t xml:space="preserve"> the</w:t>
      </w:r>
      <w:r w:rsidRPr="00F9351B">
        <w:rPr>
          <w:rFonts w:ascii="Times New Roman" w:hAnsi="Times New Roman" w:cs="Times New Roman"/>
          <w:lang w:val="en-GB"/>
        </w:rPr>
        <w:t xml:space="preserve"> Ross Sea</w:t>
      </w:r>
      <w:r w:rsidR="007B3371">
        <w:rPr>
          <w:rFonts w:ascii="Times New Roman" w:hAnsi="Times New Roman" w:cs="Times New Roman"/>
          <w:lang w:val="en-GB"/>
        </w:rPr>
        <w:t xml:space="preserve"> basins</w:t>
      </w:r>
      <w:r w:rsidRPr="00F9351B">
        <w:rPr>
          <w:rFonts w:ascii="Times New Roman" w:hAnsi="Times New Roman" w:cs="Times New Roman"/>
          <w:lang w:val="en-GB"/>
        </w:rPr>
        <w:t xml:space="preserve">. </w:t>
      </w:r>
      <w:r w:rsidR="00663830" w:rsidRPr="00F9351B">
        <w:rPr>
          <w:rFonts w:ascii="Times New Roman" w:hAnsi="Times New Roman" w:cs="Times New Roman"/>
          <w:lang w:val="en-GB"/>
        </w:rPr>
        <w:t>Although</w:t>
      </w:r>
      <w:r w:rsidR="00482AA4" w:rsidRPr="00F9351B">
        <w:rPr>
          <w:rFonts w:ascii="Times New Roman" w:hAnsi="Times New Roman" w:cs="Times New Roman"/>
          <w:lang w:val="en-GB"/>
        </w:rPr>
        <w:t xml:space="preserve"> this area has been investigated using</w:t>
      </w:r>
      <w:r w:rsidRPr="00F9351B">
        <w:rPr>
          <w:rFonts w:ascii="Times New Roman" w:hAnsi="Times New Roman" w:cs="Times New Roman"/>
          <w:lang w:val="en-GB"/>
        </w:rPr>
        <w:t xml:space="preserve"> </w:t>
      </w:r>
      <w:r w:rsidR="00663830" w:rsidRPr="00F9351B">
        <w:rPr>
          <w:rFonts w:ascii="Times New Roman" w:hAnsi="Times New Roman" w:cs="Times New Roman"/>
          <w:lang w:val="en-GB"/>
        </w:rPr>
        <w:t xml:space="preserve">large numbers of </w:t>
      </w:r>
      <w:r w:rsidRPr="00F9351B">
        <w:rPr>
          <w:rFonts w:ascii="Times New Roman" w:hAnsi="Times New Roman" w:cs="Times New Roman"/>
          <w:lang w:val="en-GB"/>
        </w:rPr>
        <w:t xml:space="preserve">2-D seismic </w:t>
      </w:r>
      <w:r w:rsidR="00482AA4" w:rsidRPr="00F9351B">
        <w:rPr>
          <w:rFonts w:ascii="Times New Roman" w:hAnsi="Times New Roman" w:cs="Times New Roman"/>
          <w:lang w:val="en-GB"/>
        </w:rPr>
        <w:t>reflect</w:t>
      </w:r>
      <w:r w:rsidRPr="00F9351B">
        <w:rPr>
          <w:rFonts w:ascii="Times New Roman" w:hAnsi="Times New Roman" w:cs="Times New Roman"/>
          <w:lang w:val="en-GB"/>
        </w:rPr>
        <w:t xml:space="preserve">ion profiles </w:t>
      </w:r>
      <w:r w:rsidR="00663830" w:rsidRPr="00F9351B">
        <w:rPr>
          <w:rFonts w:ascii="Times New Roman" w:hAnsi="Times New Roman" w:cs="Times New Roman"/>
          <w:lang w:val="en-GB"/>
        </w:rPr>
        <w:t xml:space="preserve">collected during </w:t>
      </w:r>
      <w:r w:rsidRPr="00F9351B">
        <w:rPr>
          <w:rFonts w:ascii="Times New Roman" w:hAnsi="Times New Roman" w:cs="Times New Roman"/>
          <w:lang w:val="en-GB"/>
        </w:rPr>
        <w:t>different cruises</w:t>
      </w:r>
      <w:r w:rsidR="0016194F" w:rsidRPr="00F9351B">
        <w:rPr>
          <w:rFonts w:ascii="Times New Roman" w:hAnsi="Times New Roman" w:cs="Times New Roman"/>
          <w:lang w:val="en-GB"/>
        </w:rPr>
        <w:t xml:space="preserve"> over the past </w:t>
      </w:r>
      <w:r w:rsidR="00663830" w:rsidRPr="00F9351B">
        <w:rPr>
          <w:rFonts w:ascii="Times New Roman" w:hAnsi="Times New Roman" w:cs="Times New Roman"/>
          <w:lang w:val="en-GB"/>
        </w:rPr>
        <w:t xml:space="preserve">several </w:t>
      </w:r>
      <w:r w:rsidR="0016194F" w:rsidRPr="00F9351B">
        <w:rPr>
          <w:rFonts w:ascii="Times New Roman" w:hAnsi="Times New Roman" w:cs="Times New Roman"/>
          <w:lang w:val="en-GB"/>
        </w:rPr>
        <w:t>decades</w:t>
      </w:r>
      <w:r w:rsidRPr="00F9351B">
        <w:rPr>
          <w:rFonts w:ascii="Times New Roman" w:hAnsi="Times New Roman" w:cs="Times New Roman"/>
          <w:lang w:val="en-GB"/>
        </w:rPr>
        <w:t xml:space="preserve">, </w:t>
      </w:r>
      <w:r w:rsidR="00663830" w:rsidRPr="00F9351B">
        <w:rPr>
          <w:rFonts w:ascii="Times New Roman" w:hAnsi="Times New Roman" w:cs="Times New Roman"/>
          <w:lang w:val="en-GB"/>
        </w:rPr>
        <w:t>its</w:t>
      </w:r>
      <w:r w:rsidR="0016194F" w:rsidRPr="00F9351B">
        <w:rPr>
          <w:rFonts w:ascii="Times New Roman" w:hAnsi="Times New Roman" w:cs="Times New Roman"/>
          <w:lang w:val="en-GB"/>
        </w:rPr>
        <w:t xml:space="preserve"> </w:t>
      </w:r>
      <w:r w:rsidR="00663830" w:rsidRPr="00F9351B">
        <w:rPr>
          <w:rFonts w:ascii="Times New Roman" w:hAnsi="Times New Roman" w:cs="Times New Roman"/>
          <w:lang w:val="en-GB"/>
        </w:rPr>
        <w:t xml:space="preserve">crustal-scale </w:t>
      </w:r>
      <w:r w:rsidRPr="00F9351B">
        <w:rPr>
          <w:rFonts w:ascii="Times New Roman" w:hAnsi="Times New Roman" w:cs="Times New Roman"/>
          <w:lang w:val="en-GB"/>
        </w:rPr>
        <w:t xml:space="preserve">geological structure </w:t>
      </w:r>
      <w:r w:rsidR="0016194F" w:rsidRPr="00F9351B">
        <w:rPr>
          <w:rFonts w:ascii="Times New Roman" w:hAnsi="Times New Roman" w:cs="Times New Roman"/>
          <w:lang w:val="en-GB"/>
        </w:rPr>
        <w:t>is still poor</w:t>
      </w:r>
      <w:r w:rsidR="00663830" w:rsidRPr="00F9351B">
        <w:rPr>
          <w:rFonts w:ascii="Times New Roman" w:hAnsi="Times New Roman" w:cs="Times New Roman"/>
          <w:lang w:val="en-GB"/>
        </w:rPr>
        <w:t>ly known</w:t>
      </w:r>
      <w:r w:rsidRPr="00F9351B">
        <w:rPr>
          <w:rFonts w:ascii="Times New Roman" w:hAnsi="Times New Roman" w:cs="Times New Roman"/>
          <w:lang w:val="en-GB"/>
        </w:rPr>
        <w:t xml:space="preserve">. </w:t>
      </w:r>
      <w:r w:rsidR="00482AA4" w:rsidRPr="00F9351B">
        <w:rPr>
          <w:rFonts w:ascii="Times New Roman" w:hAnsi="Times New Roman" w:cs="Times New Roman"/>
          <w:lang w:val="en-GB"/>
        </w:rPr>
        <w:t xml:space="preserve">This paper reports </w:t>
      </w:r>
      <w:r w:rsidRPr="00F9351B">
        <w:rPr>
          <w:rFonts w:ascii="Times New Roman" w:hAnsi="Times New Roman" w:cs="Times New Roman"/>
          <w:lang w:val="en-GB"/>
        </w:rPr>
        <w:t xml:space="preserve">new </w:t>
      </w:r>
      <w:r w:rsidR="00EB1DEF" w:rsidRPr="00F9351B">
        <w:rPr>
          <w:rFonts w:ascii="Times New Roman" w:hAnsi="Times New Roman" w:cs="Times New Roman"/>
          <w:lang w:val="en-GB"/>
        </w:rPr>
        <w:t xml:space="preserve">information </w:t>
      </w:r>
      <w:r w:rsidRPr="00F9351B">
        <w:rPr>
          <w:rFonts w:ascii="Times New Roman" w:hAnsi="Times New Roman" w:cs="Times New Roman"/>
          <w:lang w:val="en-GB"/>
        </w:rPr>
        <w:t xml:space="preserve">on </w:t>
      </w:r>
      <w:r w:rsidR="00482AA4" w:rsidRPr="00F9351B">
        <w:rPr>
          <w:rFonts w:ascii="Times New Roman" w:hAnsi="Times New Roman" w:cs="Times New Roman"/>
          <w:lang w:val="en-GB"/>
        </w:rPr>
        <w:t xml:space="preserve">the </w:t>
      </w:r>
      <w:r w:rsidR="00D42505" w:rsidRPr="00F9351B">
        <w:rPr>
          <w:rFonts w:ascii="Times New Roman" w:hAnsi="Times New Roman" w:cs="Times New Roman"/>
          <w:lang w:val="en-GB"/>
        </w:rPr>
        <w:t>3-D</w:t>
      </w:r>
      <w:r w:rsidRPr="00F9351B">
        <w:rPr>
          <w:rFonts w:ascii="Times New Roman" w:hAnsi="Times New Roman" w:cs="Times New Roman"/>
          <w:lang w:val="en-GB"/>
        </w:rPr>
        <w:t xml:space="preserve"> density structure</w:t>
      </w:r>
      <w:r w:rsidR="00EB1DEF" w:rsidRPr="00F9351B">
        <w:rPr>
          <w:rFonts w:ascii="Times New Roman" w:hAnsi="Times New Roman" w:cs="Times New Roman"/>
          <w:lang w:val="en-GB"/>
        </w:rPr>
        <w:t xml:space="preserve"> of the Ross Sea</w:t>
      </w:r>
      <w:r w:rsidRPr="00F9351B">
        <w:rPr>
          <w:rFonts w:ascii="Times New Roman" w:hAnsi="Times New Roman" w:cs="Times New Roman"/>
          <w:lang w:val="en-GB"/>
        </w:rPr>
        <w:t xml:space="preserve"> </w:t>
      </w:r>
      <w:r w:rsidR="00F77784" w:rsidRPr="00F9351B">
        <w:rPr>
          <w:rFonts w:ascii="Times New Roman" w:hAnsi="Times New Roman" w:cs="Times New Roman"/>
          <w:lang w:val="en-GB"/>
        </w:rPr>
        <w:t>obtained using</w:t>
      </w:r>
      <w:r w:rsidR="00EB1DEF" w:rsidRPr="00F9351B">
        <w:rPr>
          <w:rFonts w:ascii="Times New Roman" w:hAnsi="Times New Roman" w:cs="Times New Roman"/>
          <w:lang w:val="en-GB"/>
        </w:rPr>
        <w:t xml:space="preserve"> </w:t>
      </w:r>
      <w:r w:rsidRPr="00F9351B">
        <w:rPr>
          <w:rFonts w:ascii="Times New Roman" w:hAnsi="Times New Roman" w:cs="Times New Roman"/>
          <w:lang w:val="en-GB"/>
        </w:rPr>
        <w:t xml:space="preserve">gravity inversion </w:t>
      </w:r>
      <w:r w:rsidR="00F77784" w:rsidRPr="00F9351B">
        <w:rPr>
          <w:rFonts w:ascii="Times New Roman" w:hAnsi="Times New Roman" w:cs="Times New Roman"/>
          <w:lang w:val="en-GB"/>
        </w:rPr>
        <w:t xml:space="preserve">performed with </w:t>
      </w:r>
      <w:r w:rsidR="00482AA4" w:rsidRPr="00F9351B">
        <w:rPr>
          <w:rFonts w:ascii="Times New Roman" w:hAnsi="Times New Roman" w:cs="Times New Roman"/>
          <w:lang w:val="en-GB"/>
        </w:rPr>
        <w:t xml:space="preserve">the </w:t>
      </w:r>
      <w:r w:rsidR="006F1969" w:rsidRPr="00F9351B">
        <w:rPr>
          <w:rFonts w:ascii="Times New Roman" w:hAnsi="Times New Roman" w:cs="Times New Roman"/>
          <w:lang w:val="en-GB"/>
        </w:rPr>
        <w:t>GRAV</w:t>
      </w:r>
      <w:r w:rsidR="000A3F28">
        <w:rPr>
          <w:rFonts w:ascii="Times New Roman" w:hAnsi="Times New Roman" w:cs="Times New Roman"/>
          <w:lang w:val="en-GB"/>
        </w:rPr>
        <w:t>3</w:t>
      </w:r>
      <w:r w:rsidR="00A64EDC" w:rsidRPr="00F9351B">
        <w:rPr>
          <w:rFonts w:ascii="Times New Roman" w:hAnsi="Times New Roman" w:cs="Times New Roman"/>
          <w:lang w:val="en-GB"/>
        </w:rPr>
        <w:t xml:space="preserve">D </w:t>
      </w:r>
      <w:r w:rsidR="006F1969" w:rsidRPr="00F9351B">
        <w:rPr>
          <w:rFonts w:ascii="Times New Roman" w:hAnsi="Times New Roman" w:cs="Times New Roman"/>
          <w:lang w:val="en-GB"/>
        </w:rPr>
        <w:t xml:space="preserve">algorithm and </w:t>
      </w:r>
      <w:r w:rsidR="00482AA4" w:rsidRPr="00F9351B">
        <w:rPr>
          <w:rFonts w:ascii="Times New Roman" w:hAnsi="Times New Roman" w:cs="Times New Roman"/>
          <w:lang w:val="en-GB"/>
        </w:rPr>
        <w:t xml:space="preserve">other forms of </w:t>
      </w:r>
      <w:r w:rsidRPr="00F9351B">
        <w:rPr>
          <w:rFonts w:ascii="Times New Roman" w:hAnsi="Times New Roman" w:cs="Times New Roman"/>
          <w:lang w:val="en-GB"/>
        </w:rPr>
        <w:t>geophysical data, including free-air gravity</w:t>
      </w:r>
      <w:r w:rsidR="0059684B">
        <w:rPr>
          <w:rFonts w:ascii="Times New Roman" w:hAnsi="Times New Roman" w:cs="Times New Roman"/>
          <w:lang w:val="en-GB"/>
        </w:rPr>
        <w:t xml:space="preserve"> anomaly</w:t>
      </w:r>
      <w:r w:rsidRPr="00F9351B">
        <w:rPr>
          <w:rFonts w:ascii="Times New Roman" w:hAnsi="Times New Roman" w:cs="Times New Roman"/>
          <w:lang w:val="en-GB"/>
        </w:rPr>
        <w:t>, bathymetry and sediment thickness</w:t>
      </w:r>
      <w:r w:rsidR="00482AA4" w:rsidRPr="00F9351B">
        <w:rPr>
          <w:rFonts w:ascii="Times New Roman" w:hAnsi="Times New Roman" w:cs="Times New Roman"/>
          <w:lang w:val="en-GB"/>
        </w:rPr>
        <w:t xml:space="preserve"> measurements</w:t>
      </w:r>
      <w:r w:rsidRPr="00F9351B">
        <w:rPr>
          <w:rFonts w:ascii="Times New Roman" w:hAnsi="Times New Roman" w:cs="Times New Roman"/>
          <w:lang w:val="en-GB"/>
        </w:rPr>
        <w:t xml:space="preserve">. Combined with the </w:t>
      </w:r>
      <w:r w:rsidR="00D83DE8" w:rsidRPr="00F9351B">
        <w:rPr>
          <w:rFonts w:ascii="Times New Roman" w:hAnsi="Times New Roman" w:cs="Times New Roman"/>
          <w:lang w:val="en-GB"/>
        </w:rPr>
        <w:t xml:space="preserve">published </w:t>
      </w:r>
      <w:r w:rsidR="006F10EB" w:rsidRPr="00F9351B">
        <w:rPr>
          <w:rFonts w:ascii="Times New Roman" w:hAnsi="Times New Roman" w:cs="Times New Roman"/>
          <w:lang w:val="en-GB"/>
        </w:rPr>
        <w:t>wide-</w:t>
      </w:r>
      <w:r w:rsidR="000D703E" w:rsidRPr="00F9351B">
        <w:rPr>
          <w:rFonts w:ascii="Times New Roman" w:hAnsi="Times New Roman" w:cs="Times New Roman"/>
          <w:lang w:val="en-GB"/>
        </w:rPr>
        <w:t xml:space="preserve">angle refraction </w:t>
      </w:r>
      <w:r w:rsidR="006F10EB" w:rsidRPr="00F9351B">
        <w:rPr>
          <w:rFonts w:ascii="Times New Roman" w:hAnsi="Times New Roman" w:cs="Times New Roman"/>
          <w:lang w:val="en-GB"/>
        </w:rPr>
        <w:t xml:space="preserve">seismic </w:t>
      </w:r>
      <w:r w:rsidR="000D703E" w:rsidRPr="00F9351B">
        <w:rPr>
          <w:rFonts w:ascii="Times New Roman" w:hAnsi="Times New Roman" w:cs="Times New Roman"/>
          <w:lang w:val="en-GB"/>
        </w:rPr>
        <w:t>results</w:t>
      </w:r>
      <w:r w:rsidR="00844BCC" w:rsidRPr="00F9351B">
        <w:rPr>
          <w:rFonts w:ascii="Times New Roman" w:hAnsi="Times New Roman" w:cs="Times New Roman"/>
          <w:lang w:val="en-GB"/>
        </w:rPr>
        <w:t xml:space="preserve"> from </w:t>
      </w:r>
      <w:r w:rsidR="00482AA4" w:rsidRPr="00F9351B">
        <w:rPr>
          <w:rFonts w:ascii="Times New Roman" w:hAnsi="Times New Roman" w:cs="Times New Roman"/>
          <w:lang w:val="en-GB"/>
        </w:rPr>
        <w:t>the</w:t>
      </w:r>
      <w:r w:rsidR="00B932D9" w:rsidRPr="00F9351B">
        <w:rPr>
          <w:rFonts w:ascii="Times New Roman" w:hAnsi="Times New Roman" w:cs="Times New Roman"/>
          <w:lang w:val="en-GB"/>
        </w:rPr>
        <w:t xml:space="preserve"> Antarctic Crustal Profile</w:t>
      </w:r>
      <w:r w:rsidR="00482AA4" w:rsidRPr="00F9351B">
        <w:rPr>
          <w:rFonts w:ascii="Times New Roman" w:hAnsi="Times New Roman" w:cs="Times New Roman"/>
          <w:lang w:val="en-GB"/>
        </w:rPr>
        <w:t xml:space="preserve"> </w:t>
      </w:r>
      <w:r w:rsidR="00B932D9" w:rsidRPr="00F9351B">
        <w:rPr>
          <w:rFonts w:ascii="Times New Roman" w:hAnsi="Times New Roman" w:cs="Times New Roman"/>
          <w:lang w:val="en-GB"/>
        </w:rPr>
        <w:t>(</w:t>
      </w:r>
      <w:r w:rsidR="00844BCC" w:rsidRPr="00F9351B">
        <w:rPr>
          <w:rFonts w:ascii="Times New Roman" w:hAnsi="Times New Roman" w:cs="Times New Roman"/>
          <w:lang w:val="en-GB"/>
        </w:rPr>
        <w:t>A</w:t>
      </w:r>
      <w:r w:rsidR="00D83DE8" w:rsidRPr="00F9351B">
        <w:rPr>
          <w:rFonts w:ascii="Times New Roman" w:hAnsi="Times New Roman" w:cs="Times New Roman"/>
          <w:lang w:val="en-GB"/>
        </w:rPr>
        <w:t>C</w:t>
      </w:r>
      <w:r w:rsidR="00844BCC" w:rsidRPr="00F9351B">
        <w:rPr>
          <w:rFonts w:ascii="Times New Roman" w:hAnsi="Times New Roman" w:cs="Times New Roman"/>
          <w:lang w:val="en-GB"/>
        </w:rPr>
        <w:t>R</w:t>
      </w:r>
      <w:r w:rsidR="00D83DE8" w:rsidRPr="00F9351B">
        <w:rPr>
          <w:rFonts w:ascii="Times New Roman" w:hAnsi="Times New Roman" w:cs="Times New Roman"/>
          <w:lang w:val="en-GB"/>
        </w:rPr>
        <w:t>UP</w:t>
      </w:r>
      <w:r w:rsidR="00B932D9" w:rsidRPr="00F9351B">
        <w:rPr>
          <w:rFonts w:ascii="Times New Roman" w:hAnsi="Times New Roman" w:cs="Times New Roman"/>
          <w:lang w:val="en-GB"/>
        </w:rPr>
        <w:t>)</w:t>
      </w:r>
      <w:r w:rsidR="00106D56" w:rsidRPr="00F9351B">
        <w:rPr>
          <w:rFonts w:ascii="Times New Roman" w:hAnsi="Times New Roman" w:cs="Times New Roman"/>
          <w:lang w:val="en-GB"/>
        </w:rPr>
        <w:t xml:space="preserve"> project</w:t>
      </w:r>
      <w:r w:rsidRPr="00F9351B">
        <w:rPr>
          <w:rFonts w:ascii="Times New Roman" w:hAnsi="Times New Roman" w:cs="Times New Roman"/>
          <w:lang w:val="en-GB"/>
        </w:rPr>
        <w:t>,</w:t>
      </w:r>
      <w:r w:rsidR="00482AA4" w:rsidRPr="00F9351B">
        <w:rPr>
          <w:rFonts w:ascii="Times New Roman" w:hAnsi="Times New Roman" w:cs="Times New Roman"/>
          <w:lang w:val="en-GB"/>
        </w:rPr>
        <w:t xml:space="preserve"> </w:t>
      </w:r>
      <w:r w:rsidRPr="00F9351B">
        <w:rPr>
          <w:rFonts w:ascii="Times New Roman" w:hAnsi="Times New Roman" w:cs="Times New Roman"/>
          <w:lang w:val="en-GB"/>
        </w:rPr>
        <w:t xml:space="preserve">Moho </w:t>
      </w:r>
      <w:r w:rsidR="00D905D6" w:rsidRPr="00F9351B">
        <w:rPr>
          <w:rFonts w:ascii="Times New Roman" w:hAnsi="Times New Roman" w:cs="Times New Roman"/>
          <w:lang w:val="en-GB"/>
        </w:rPr>
        <w:t>depth</w:t>
      </w:r>
      <w:r w:rsidR="00F77784" w:rsidRPr="00F9351B">
        <w:rPr>
          <w:rFonts w:ascii="Times New Roman" w:hAnsi="Times New Roman" w:cs="Times New Roman"/>
          <w:lang w:val="en-GB"/>
        </w:rPr>
        <w:t>s</w:t>
      </w:r>
      <w:r w:rsidR="00822ECC" w:rsidRPr="00F9351B">
        <w:rPr>
          <w:rFonts w:ascii="Times New Roman" w:hAnsi="Times New Roman" w:cs="Times New Roman"/>
          <w:lang w:val="en-GB"/>
        </w:rPr>
        <w:t xml:space="preserve"> and</w:t>
      </w:r>
      <w:r w:rsidR="00482AA4" w:rsidRPr="00F9351B">
        <w:rPr>
          <w:rFonts w:ascii="Times New Roman" w:hAnsi="Times New Roman" w:cs="Times New Roman"/>
          <w:lang w:val="en-GB"/>
        </w:rPr>
        <w:t xml:space="preserve"> </w:t>
      </w:r>
      <w:r w:rsidR="005C420D" w:rsidRPr="00F9351B">
        <w:rPr>
          <w:rFonts w:ascii="Times New Roman" w:hAnsi="Times New Roman" w:cs="Times New Roman"/>
          <w:lang w:val="en-GB"/>
        </w:rPr>
        <w:t>upper and lower crustal thickness</w:t>
      </w:r>
      <w:r w:rsidR="00482AA4" w:rsidRPr="00F9351B">
        <w:rPr>
          <w:rFonts w:ascii="Times New Roman" w:hAnsi="Times New Roman" w:cs="Times New Roman"/>
          <w:lang w:val="en-GB"/>
        </w:rPr>
        <w:t>es</w:t>
      </w:r>
      <w:r w:rsidRPr="00F9351B">
        <w:rPr>
          <w:rFonts w:ascii="Times New Roman" w:hAnsi="Times New Roman" w:cs="Times New Roman"/>
          <w:lang w:val="en-GB"/>
        </w:rPr>
        <w:t xml:space="preserve"> are inferred</w:t>
      </w:r>
      <w:r w:rsidR="0041583B" w:rsidRPr="00F9351B">
        <w:rPr>
          <w:rFonts w:ascii="Times New Roman" w:hAnsi="Times New Roman" w:cs="Times New Roman"/>
          <w:lang w:val="en-GB"/>
        </w:rPr>
        <w:t>.</w:t>
      </w:r>
      <w:r w:rsidR="00343A31" w:rsidRPr="00F9351B">
        <w:rPr>
          <w:rFonts w:ascii="Times New Roman" w:hAnsi="Times New Roman" w:cs="Times New Roman"/>
          <w:lang w:val="en-GB"/>
        </w:rPr>
        <w:t xml:space="preserve"> </w:t>
      </w:r>
      <w:r w:rsidR="0041583B" w:rsidRPr="00F9351B">
        <w:rPr>
          <w:rFonts w:ascii="Times New Roman" w:hAnsi="Times New Roman" w:cs="Times New Roman"/>
          <w:lang w:val="en-GB"/>
        </w:rPr>
        <w:t>Our results show that the</w:t>
      </w:r>
      <w:r w:rsidR="00343A31" w:rsidRPr="00F9351B">
        <w:rPr>
          <w:rFonts w:ascii="Times New Roman" w:hAnsi="Times New Roman" w:cs="Times New Roman"/>
          <w:lang w:val="en-GB"/>
        </w:rPr>
        <w:t xml:space="preserve"> inverted Moho</w:t>
      </w:r>
      <w:r w:rsidR="008709B6" w:rsidRPr="00F9351B">
        <w:rPr>
          <w:rFonts w:ascii="Times New Roman" w:hAnsi="Times New Roman" w:cs="Times New Roman"/>
          <w:lang w:val="en-GB"/>
        </w:rPr>
        <w:t xml:space="preserve"> depths</w:t>
      </w:r>
      <w:r w:rsidR="00343A31" w:rsidRPr="00F9351B">
        <w:rPr>
          <w:rFonts w:ascii="Times New Roman" w:hAnsi="Times New Roman" w:cs="Times New Roman"/>
          <w:lang w:val="en-GB"/>
        </w:rPr>
        <w:t xml:space="preserve"> and the </w:t>
      </w:r>
      <w:r w:rsidR="00482AA4" w:rsidRPr="00F9351B">
        <w:rPr>
          <w:rFonts w:ascii="Times New Roman" w:hAnsi="Times New Roman" w:cs="Times New Roman"/>
          <w:lang w:val="en-GB"/>
        </w:rPr>
        <w:t xml:space="preserve">boundaries </w:t>
      </w:r>
      <w:r w:rsidR="00343A31" w:rsidRPr="00F9351B">
        <w:rPr>
          <w:rFonts w:ascii="Times New Roman" w:hAnsi="Times New Roman" w:cs="Times New Roman"/>
          <w:lang w:val="en-GB"/>
        </w:rPr>
        <w:t>of</w:t>
      </w:r>
      <w:r w:rsidR="00482AA4" w:rsidRPr="00F9351B">
        <w:rPr>
          <w:rFonts w:ascii="Times New Roman" w:hAnsi="Times New Roman" w:cs="Times New Roman"/>
          <w:lang w:val="en-GB"/>
        </w:rPr>
        <w:t xml:space="preserve"> the</w:t>
      </w:r>
      <w:r w:rsidR="00343A31" w:rsidRPr="00F9351B">
        <w:rPr>
          <w:rFonts w:ascii="Times New Roman" w:hAnsi="Times New Roman" w:cs="Times New Roman"/>
          <w:lang w:val="en-GB"/>
        </w:rPr>
        <w:t xml:space="preserve"> upper and lower crust are </w:t>
      </w:r>
      <w:r w:rsidR="008709B6" w:rsidRPr="00F9351B">
        <w:rPr>
          <w:rFonts w:ascii="Times New Roman" w:hAnsi="Times New Roman" w:cs="Times New Roman"/>
          <w:lang w:val="en-GB"/>
        </w:rPr>
        <w:t>largely</w:t>
      </w:r>
      <w:r w:rsidR="00343A31" w:rsidRPr="00F9351B">
        <w:rPr>
          <w:rFonts w:ascii="Times New Roman" w:hAnsi="Times New Roman" w:cs="Times New Roman"/>
          <w:lang w:val="en-GB"/>
        </w:rPr>
        <w:t xml:space="preserve"> consistent with the </w:t>
      </w:r>
      <w:r w:rsidR="008709B6" w:rsidRPr="00F9351B">
        <w:rPr>
          <w:rFonts w:ascii="Times New Roman" w:hAnsi="Times New Roman" w:cs="Times New Roman"/>
          <w:lang w:val="en-GB"/>
        </w:rPr>
        <w:t xml:space="preserve">results of </w:t>
      </w:r>
      <w:r w:rsidR="00343A31" w:rsidRPr="00F9351B">
        <w:rPr>
          <w:rFonts w:ascii="Times New Roman" w:hAnsi="Times New Roman" w:cs="Times New Roman"/>
          <w:lang w:val="en-GB"/>
        </w:rPr>
        <w:t xml:space="preserve">seismic </w:t>
      </w:r>
      <w:r w:rsidR="00BE5EAA" w:rsidRPr="00F9351B">
        <w:rPr>
          <w:rFonts w:ascii="Times New Roman" w:hAnsi="Times New Roman" w:cs="Times New Roman"/>
          <w:lang w:val="en-GB"/>
        </w:rPr>
        <w:t>stu</w:t>
      </w:r>
      <w:r w:rsidR="009773C1" w:rsidRPr="00F9351B">
        <w:rPr>
          <w:rFonts w:ascii="Times New Roman" w:hAnsi="Times New Roman" w:cs="Times New Roman"/>
          <w:lang w:val="en-GB"/>
        </w:rPr>
        <w:t>d</w:t>
      </w:r>
      <w:r w:rsidR="0041583B" w:rsidRPr="00F9351B">
        <w:rPr>
          <w:rFonts w:ascii="Times New Roman" w:hAnsi="Times New Roman" w:cs="Times New Roman"/>
          <w:lang w:val="en-GB"/>
        </w:rPr>
        <w:t>i</w:t>
      </w:r>
      <w:r w:rsidR="009773C1" w:rsidRPr="00F9351B">
        <w:rPr>
          <w:rFonts w:ascii="Times New Roman" w:hAnsi="Times New Roman" w:cs="Times New Roman"/>
          <w:lang w:val="en-GB"/>
        </w:rPr>
        <w:t>es</w:t>
      </w:r>
      <w:r w:rsidRPr="00F9351B">
        <w:rPr>
          <w:rFonts w:ascii="Times New Roman" w:hAnsi="Times New Roman" w:cs="Times New Roman"/>
          <w:lang w:val="en-GB"/>
        </w:rPr>
        <w:t>.</w:t>
      </w:r>
      <w:r w:rsidR="00822ECC" w:rsidRPr="00F9351B">
        <w:rPr>
          <w:rFonts w:ascii="Times New Roman" w:hAnsi="Times New Roman" w:cs="Times New Roman"/>
          <w:lang w:val="en-GB"/>
        </w:rPr>
        <w:t xml:space="preserve"> </w:t>
      </w:r>
      <w:r w:rsidR="00131667" w:rsidRPr="00F9351B">
        <w:rPr>
          <w:rFonts w:ascii="Times New Roman" w:hAnsi="Times New Roman" w:cs="Times New Roman"/>
          <w:lang w:val="en-GB"/>
        </w:rPr>
        <w:t xml:space="preserve">Under </w:t>
      </w:r>
      <w:r w:rsidR="003A03F5" w:rsidRPr="00F9351B">
        <w:rPr>
          <w:rFonts w:ascii="Times New Roman" w:hAnsi="Times New Roman" w:cs="Times New Roman"/>
          <w:lang w:val="en-GB"/>
        </w:rPr>
        <w:t xml:space="preserve">the </w:t>
      </w:r>
      <w:r w:rsidR="00697A80" w:rsidRPr="00F9351B">
        <w:rPr>
          <w:rFonts w:ascii="Times New Roman" w:hAnsi="Times New Roman" w:cs="Times New Roman"/>
          <w:lang w:val="en-GB"/>
        </w:rPr>
        <w:t>sedimentary</w:t>
      </w:r>
      <w:r w:rsidR="00A62816" w:rsidRPr="00F9351B">
        <w:rPr>
          <w:rFonts w:ascii="Times New Roman" w:hAnsi="Times New Roman" w:cs="Times New Roman"/>
          <w:lang w:val="en-GB"/>
        </w:rPr>
        <w:t xml:space="preserve"> basins </w:t>
      </w:r>
      <w:r w:rsidR="00131667" w:rsidRPr="00F9351B">
        <w:rPr>
          <w:rFonts w:ascii="Times New Roman" w:hAnsi="Times New Roman" w:cs="Times New Roman"/>
          <w:lang w:val="en-GB"/>
        </w:rPr>
        <w:t>of the Ross</w:t>
      </w:r>
      <w:r w:rsidR="00A62816" w:rsidRPr="00F9351B">
        <w:rPr>
          <w:rFonts w:ascii="Times New Roman" w:hAnsi="Times New Roman" w:cs="Times New Roman"/>
          <w:lang w:val="en-GB"/>
        </w:rPr>
        <w:t xml:space="preserve"> Sea</w:t>
      </w:r>
      <w:r w:rsidR="00131667" w:rsidRPr="00F9351B">
        <w:rPr>
          <w:rFonts w:ascii="Times New Roman" w:hAnsi="Times New Roman" w:cs="Times New Roman"/>
          <w:lang w:val="en-GB"/>
        </w:rPr>
        <w:t>, the Moho</w:t>
      </w:r>
      <w:r w:rsidR="00A62816" w:rsidRPr="00F9351B">
        <w:rPr>
          <w:rFonts w:ascii="Times New Roman" w:hAnsi="Times New Roman" w:cs="Times New Roman"/>
          <w:lang w:val="en-GB"/>
        </w:rPr>
        <w:t xml:space="preserve"> generally</w:t>
      </w:r>
      <w:r w:rsidR="00131667" w:rsidRPr="00F9351B">
        <w:rPr>
          <w:rFonts w:ascii="Times New Roman" w:hAnsi="Times New Roman" w:cs="Times New Roman"/>
          <w:lang w:val="en-GB"/>
        </w:rPr>
        <w:t xml:space="preserve"> occurs at depths of</w:t>
      </w:r>
      <w:r w:rsidR="00A62816" w:rsidRPr="00F9351B">
        <w:rPr>
          <w:rFonts w:ascii="Times New Roman" w:hAnsi="Times New Roman" w:cs="Times New Roman"/>
          <w:lang w:val="en-GB"/>
        </w:rPr>
        <w:t xml:space="preserve"> 13</w:t>
      </w:r>
      <w:r w:rsidR="00761E72" w:rsidRPr="00F9351B">
        <w:rPr>
          <w:rFonts w:ascii="Times New Roman" w:hAnsi="Times New Roman" w:cs="Times New Roman"/>
          <w:lang w:val="en-GB"/>
        </w:rPr>
        <w:t>–</w:t>
      </w:r>
      <w:r w:rsidR="00A62816" w:rsidRPr="00F9351B">
        <w:rPr>
          <w:rFonts w:ascii="Times New Roman" w:hAnsi="Times New Roman" w:cs="Times New Roman"/>
          <w:lang w:val="en-GB"/>
        </w:rPr>
        <w:t>18 km,</w:t>
      </w:r>
      <w:r w:rsidR="005752FD" w:rsidRPr="00F9351B">
        <w:rPr>
          <w:rFonts w:ascii="Times New Roman" w:hAnsi="Times New Roman" w:cs="Times New Roman"/>
          <w:lang w:val="en-GB"/>
        </w:rPr>
        <w:t xml:space="preserve"> </w:t>
      </w:r>
      <w:r w:rsidR="00EB1DEF" w:rsidRPr="00F9351B">
        <w:rPr>
          <w:rFonts w:ascii="Times New Roman" w:hAnsi="Times New Roman" w:cs="Times New Roman"/>
          <w:lang w:val="en-GB"/>
        </w:rPr>
        <w:t>corresponding</w:t>
      </w:r>
      <w:r w:rsidR="00131667" w:rsidRPr="00F9351B">
        <w:rPr>
          <w:rFonts w:ascii="Times New Roman" w:hAnsi="Times New Roman" w:cs="Times New Roman"/>
          <w:lang w:val="en-GB"/>
        </w:rPr>
        <w:t xml:space="preserve"> to crustal thicknesses of </w:t>
      </w:r>
      <w:r w:rsidR="00A62816" w:rsidRPr="00F9351B">
        <w:rPr>
          <w:rFonts w:ascii="Times New Roman" w:hAnsi="Times New Roman" w:cs="Times New Roman"/>
          <w:lang w:val="en-GB"/>
        </w:rPr>
        <w:t>7</w:t>
      </w:r>
      <w:r w:rsidR="00761E72" w:rsidRPr="00F9351B">
        <w:rPr>
          <w:rFonts w:ascii="Times New Roman" w:hAnsi="Times New Roman" w:cs="Times New Roman"/>
          <w:lang w:val="en-GB"/>
        </w:rPr>
        <w:t>–</w:t>
      </w:r>
      <w:r w:rsidR="00A62816" w:rsidRPr="00F9351B">
        <w:rPr>
          <w:rFonts w:ascii="Times New Roman" w:hAnsi="Times New Roman" w:cs="Times New Roman"/>
          <w:lang w:val="en-GB"/>
        </w:rPr>
        <w:t>12 km</w:t>
      </w:r>
      <w:r w:rsidR="00131667" w:rsidRPr="00F9351B">
        <w:rPr>
          <w:rFonts w:ascii="Times New Roman" w:hAnsi="Times New Roman" w:cs="Times New Roman"/>
          <w:lang w:val="en-GB"/>
        </w:rPr>
        <w:t xml:space="preserve">; on the other hand, under </w:t>
      </w:r>
      <w:r w:rsidR="00A62816" w:rsidRPr="00F9351B">
        <w:rPr>
          <w:rFonts w:ascii="Times New Roman" w:hAnsi="Times New Roman" w:cs="Times New Roman"/>
          <w:lang w:val="en-GB"/>
        </w:rPr>
        <w:t xml:space="preserve">basement </w:t>
      </w:r>
      <w:del w:id="0" w:author="ji appple" w:date="2018-07-01T14:52:00Z">
        <w:r w:rsidR="00A62816" w:rsidRPr="00F9351B" w:rsidDel="00665447">
          <w:rPr>
            <w:rFonts w:ascii="Times New Roman" w:hAnsi="Times New Roman" w:cs="Times New Roman"/>
            <w:lang w:val="en-GB"/>
          </w:rPr>
          <w:delText>rises</w:delText>
        </w:r>
      </w:del>
      <w:ins w:id="1" w:author="ji appple" w:date="2018-07-01T14:52:00Z">
        <w:r w:rsidR="00665447">
          <w:rPr>
            <w:rFonts w:ascii="Times New Roman" w:hAnsi="Times New Roman" w:cs="Times New Roman"/>
            <w:lang w:val="en-GB"/>
          </w:rPr>
          <w:t>highs</w:t>
        </w:r>
      </w:ins>
      <w:r w:rsidR="00131667" w:rsidRPr="00F9351B">
        <w:rPr>
          <w:rFonts w:ascii="Times New Roman" w:hAnsi="Times New Roman" w:cs="Times New Roman"/>
          <w:lang w:val="en-GB"/>
        </w:rPr>
        <w:t>, the Moho occurs at much greater depths</w:t>
      </w:r>
      <w:r w:rsidR="008709B6" w:rsidRPr="00F9351B">
        <w:rPr>
          <w:rFonts w:ascii="Times New Roman" w:hAnsi="Times New Roman" w:cs="Times New Roman"/>
          <w:lang w:val="en-GB"/>
        </w:rPr>
        <w:t xml:space="preserve"> of up to</w:t>
      </w:r>
      <w:r w:rsidR="00A62816" w:rsidRPr="00F9351B">
        <w:rPr>
          <w:rFonts w:ascii="Times New Roman" w:hAnsi="Times New Roman" w:cs="Times New Roman"/>
          <w:lang w:val="en-GB"/>
        </w:rPr>
        <w:t xml:space="preserve"> approximately </w:t>
      </w:r>
      <w:r w:rsidR="00D9362D" w:rsidRPr="00F9351B">
        <w:rPr>
          <w:rFonts w:ascii="Times New Roman" w:hAnsi="Times New Roman" w:cs="Times New Roman"/>
          <w:lang w:val="en-GB"/>
        </w:rPr>
        <w:t>24</w:t>
      </w:r>
      <w:r w:rsidR="00761E72" w:rsidRPr="00F9351B">
        <w:rPr>
          <w:rFonts w:ascii="Times New Roman" w:hAnsi="Times New Roman" w:cs="Times New Roman"/>
          <w:lang w:val="en-GB"/>
        </w:rPr>
        <w:t>–</w:t>
      </w:r>
      <w:r w:rsidR="003A3E66">
        <w:rPr>
          <w:rFonts w:ascii="Times New Roman" w:hAnsi="Times New Roman" w:cs="Times New Roman"/>
          <w:lang w:val="en-GB"/>
        </w:rPr>
        <w:t>30</w:t>
      </w:r>
      <w:r w:rsidR="00A62816" w:rsidRPr="00F9351B">
        <w:rPr>
          <w:rFonts w:ascii="Times New Roman" w:hAnsi="Times New Roman" w:cs="Times New Roman"/>
          <w:lang w:val="en-GB"/>
        </w:rPr>
        <w:t xml:space="preserve"> km </w:t>
      </w:r>
      <w:r w:rsidR="00D9362D" w:rsidRPr="00F9351B">
        <w:rPr>
          <w:rFonts w:ascii="Times New Roman" w:hAnsi="Times New Roman" w:cs="Times New Roman"/>
          <w:lang w:val="en-GB"/>
        </w:rPr>
        <w:t xml:space="preserve">in the </w:t>
      </w:r>
      <w:r w:rsidR="00131667" w:rsidRPr="00F9351B">
        <w:rPr>
          <w:rFonts w:ascii="Times New Roman" w:hAnsi="Times New Roman" w:cs="Times New Roman"/>
          <w:lang w:val="en-GB"/>
        </w:rPr>
        <w:t>northern part</w:t>
      </w:r>
      <w:r w:rsidR="00D9362D" w:rsidRPr="00F9351B">
        <w:rPr>
          <w:rFonts w:ascii="Times New Roman" w:hAnsi="Times New Roman" w:cs="Times New Roman"/>
          <w:lang w:val="en-GB"/>
        </w:rPr>
        <w:t xml:space="preserve"> of </w:t>
      </w:r>
      <w:r w:rsidR="00EB1DEF" w:rsidRPr="00F9351B">
        <w:rPr>
          <w:rFonts w:ascii="Times New Roman" w:hAnsi="Times New Roman" w:cs="Times New Roman"/>
          <w:lang w:val="en-GB"/>
        </w:rPr>
        <w:t xml:space="preserve">the </w:t>
      </w:r>
      <w:proofErr w:type="spellStart"/>
      <w:r w:rsidR="00D9362D" w:rsidRPr="00F9351B">
        <w:rPr>
          <w:rFonts w:ascii="Times New Roman" w:hAnsi="Times New Roman" w:cs="Times New Roman"/>
          <w:lang w:val="en-GB"/>
        </w:rPr>
        <w:t>Coulman</w:t>
      </w:r>
      <w:proofErr w:type="spellEnd"/>
      <w:r w:rsidR="00D9362D" w:rsidRPr="00F9351B">
        <w:rPr>
          <w:rFonts w:ascii="Times New Roman" w:hAnsi="Times New Roman" w:cs="Times New Roman"/>
          <w:lang w:val="en-GB"/>
        </w:rPr>
        <w:t xml:space="preserve"> High, </w:t>
      </w:r>
      <w:r w:rsidR="00EB1DEF" w:rsidRPr="00F9351B">
        <w:rPr>
          <w:rFonts w:ascii="Times New Roman" w:hAnsi="Times New Roman" w:cs="Times New Roman"/>
          <w:lang w:val="en-GB"/>
        </w:rPr>
        <w:t xml:space="preserve">the </w:t>
      </w:r>
      <w:r w:rsidR="00D9362D" w:rsidRPr="00F9351B">
        <w:rPr>
          <w:rFonts w:ascii="Times New Roman" w:hAnsi="Times New Roman" w:cs="Times New Roman"/>
          <w:lang w:val="en-GB"/>
        </w:rPr>
        <w:t>Central High and Iselin Bank</w:t>
      </w:r>
      <w:r w:rsidR="009000B3" w:rsidRPr="00F9351B">
        <w:rPr>
          <w:rFonts w:ascii="Times New Roman" w:hAnsi="Times New Roman" w:cs="Times New Roman"/>
          <w:lang w:val="en-GB"/>
        </w:rPr>
        <w:t>.</w:t>
      </w:r>
      <w:r w:rsidR="00590864" w:rsidRPr="00F9351B">
        <w:rPr>
          <w:rFonts w:ascii="Times New Roman" w:hAnsi="Times New Roman" w:cs="Times New Roman"/>
          <w:lang w:val="en-GB"/>
        </w:rPr>
        <w:t xml:space="preserve"> </w:t>
      </w:r>
      <w:r w:rsidR="00131667" w:rsidRPr="00F9351B">
        <w:rPr>
          <w:rFonts w:ascii="Times New Roman" w:hAnsi="Times New Roman" w:cs="Times New Roman"/>
          <w:lang w:val="en-GB"/>
        </w:rPr>
        <w:t>Further, the</w:t>
      </w:r>
      <w:r w:rsidR="00C33864" w:rsidRPr="00F9351B">
        <w:rPr>
          <w:rFonts w:ascii="Times New Roman" w:hAnsi="Times New Roman" w:cs="Times New Roman"/>
          <w:lang w:val="en-GB"/>
        </w:rPr>
        <w:t xml:space="preserve"> stretching factors</w:t>
      </w:r>
      <w:r w:rsidR="00131667" w:rsidRPr="00F9351B">
        <w:rPr>
          <w:rFonts w:ascii="Times New Roman" w:hAnsi="Times New Roman" w:cs="Times New Roman"/>
          <w:lang w:val="en-GB"/>
        </w:rPr>
        <w:t xml:space="preserve"> of the crust as a whole and the upper and lower crust</w:t>
      </w:r>
      <w:r w:rsidR="00C33864" w:rsidRPr="00F9351B">
        <w:rPr>
          <w:rFonts w:ascii="Times New Roman" w:hAnsi="Times New Roman" w:cs="Times New Roman"/>
          <w:lang w:val="en-GB"/>
        </w:rPr>
        <w:t xml:space="preserve"> </w:t>
      </w:r>
      <w:r w:rsidR="00DD663F" w:rsidRPr="00F9351B">
        <w:rPr>
          <w:rFonts w:ascii="Times New Roman" w:hAnsi="Times New Roman" w:cs="Times New Roman"/>
          <w:lang w:val="en-GB"/>
        </w:rPr>
        <w:t>(</w:t>
      </w:r>
      <w:r w:rsidR="00BE5EAA" w:rsidRPr="00F9351B">
        <w:rPr>
          <w:rFonts w:ascii="Times New Roman" w:hAnsi="Times New Roman" w:cs="Times New Roman"/>
          <w:i/>
          <w:lang w:val="en-GB"/>
        </w:rPr>
        <w:t>β</w:t>
      </w:r>
      <w:r w:rsidR="00BE5EAA" w:rsidRPr="00F9351B">
        <w:rPr>
          <w:rFonts w:ascii="Times New Roman" w:hAnsi="Times New Roman" w:cs="Times New Roman"/>
          <w:i/>
          <w:iCs/>
          <w:vertAlign w:val="subscript"/>
          <w:lang w:val="en-GB"/>
        </w:rPr>
        <w:t>w</w:t>
      </w:r>
      <w:r w:rsidR="00BE5EAA" w:rsidRPr="00F9351B">
        <w:rPr>
          <w:rFonts w:ascii="Times New Roman" w:hAnsi="Times New Roman" w:cs="Times New Roman"/>
          <w:lang w:val="en-GB"/>
        </w:rPr>
        <w:t xml:space="preserve">, </w:t>
      </w:r>
      <w:r w:rsidR="00BE5EAA" w:rsidRPr="00F9351B">
        <w:rPr>
          <w:rFonts w:ascii="Times New Roman" w:hAnsi="Times New Roman" w:cs="Times New Roman"/>
          <w:i/>
          <w:lang w:val="en-GB"/>
        </w:rPr>
        <w:t>β</w:t>
      </w:r>
      <w:r w:rsidR="00BE5EAA" w:rsidRPr="00F9351B">
        <w:rPr>
          <w:rFonts w:ascii="Times New Roman" w:hAnsi="Times New Roman" w:cs="Times New Roman"/>
          <w:i/>
          <w:iCs/>
          <w:vertAlign w:val="subscript"/>
          <w:lang w:val="en-GB"/>
        </w:rPr>
        <w:t>u</w:t>
      </w:r>
      <w:r w:rsidR="00BE5EAA" w:rsidRPr="00F9351B">
        <w:rPr>
          <w:rFonts w:ascii="Times New Roman" w:hAnsi="Times New Roman" w:cs="Times New Roman"/>
          <w:lang w:val="en-GB"/>
        </w:rPr>
        <w:t xml:space="preserve"> and </w:t>
      </w:r>
      <w:r w:rsidR="00BE5EAA" w:rsidRPr="00F9351B">
        <w:rPr>
          <w:rFonts w:ascii="Times New Roman" w:hAnsi="Times New Roman" w:cs="Times New Roman"/>
          <w:i/>
          <w:lang w:val="en-GB"/>
        </w:rPr>
        <w:t>β</w:t>
      </w:r>
      <w:r w:rsidR="00BE5EAA" w:rsidRPr="00F9351B">
        <w:rPr>
          <w:rFonts w:ascii="Times New Roman" w:hAnsi="Times New Roman" w:cs="Times New Roman"/>
          <w:i/>
          <w:iCs/>
          <w:vertAlign w:val="subscript"/>
          <w:lang w:val="en-GB"/>
        </w:rPr>
        <w:t>l</w:t>
      </w:r>
      <w:r w:rsidR="008709B6" w:rsidRPr="00147392">
        <w:rPr>
          <w:rFonts w:ascii="Times New Roman" w:hAnsi="Times New Roman" w:cs="Times New Roman"/>
          <w:iCs/>
          <w:lang w:val="en-GB"/>
        </w:rPr>
        <w:t>, respectively</w:t>
      </w:r>
      <w:r w:rsidR="00BE5EAA" w:rsidRPr="00F9351B">
        <w:rPr>
          <w:rFonts w:ascii="Times New Roman" w:hAnsi="Times New Roman" w:cs="Times New Roman"/>
          <w:lang w:val="en-GB"/>
        </w:rPr>
        <w:t xml:space="preserve">) </w:t>
      </w:r>
      <w:r w:rsidR="00C33864" w:rsidRPr="00F9351B">
        <w:rPr>
          <w:rFonts w:ascii="Times New Roman" w:hAnsi="Times New Roman" w:cs="Times New Roman"/>
          <w:lang w:val="en-GB"/>
        </w:rPr>
        <w:t xml:space="preserve">are investigated </w:t>
      </w:r>
      <w:r w:rsidR="003B40FD" w:rsidRPr="00F9351B">
        <w:rPr>
          <w:rFonts w:ascii="Times New Roman" w:hAnsi="Times New Roman" w:cs="Times New Roman"/>
          <w:lang w:val="en-GB"/>
        </w:rPr>
        <w:t>by assuming the</w:t>
      </w:r>
      <w:r w:rsidR="00697A80" w:rsidRPr="00F9351B">
        <w:rPr>
          <w:rFonts w:ascii="Times New Roman" w:hAnsi="Times New Roman" w:cs="Times New Roman"/>
          <w:lang w:val="en-GB"/>
        </w:rPr>
        <w:t xml:space="preserve"> corresponding</w:t>
      </w:r>
      <w:r w:rsidR="003B40FD" w:rsidRPr="00F9351B">
        <w:rPr>
          <w:rFonts w:ascii="Times New Roman" w:hAnsi="Times New Roman" w:cs="Times New Roman"/>
          <w:lang w:val="en-GB"/>
        </w:rPr>
        <w:t xml:space="preserve"> initial thickness</w:t>
      </w:r>
      <w:r w:rsidR="00F918A8" w:rsidRPr="00F9351B">
        <w:rPr>
          <w:rFonts w:ascii="Times New Roman" w:hAnsi="Times New Roman" w:cs="Times New Roman"/>
          <w:lang w:val="en-GB"/>
        </w:rPr>
        <w:t>.</w:t>
      </w:r>
      <w:r w:rsidR="003B40FD" w:rsidRPr="00F9351B">
        <w:rPr>
          <w:rFonts w:ascii="Times New Roman" w:hAnsi="Times New Roman" w:cs="Times New Roman"/>
          <w:lang w:val="en-GB"/>
        </w:rPr>
        <w:t xml:space="preserve"> </w:t>
      </w:r>
      <w:r w:rsidR="000C5F2F" w:rsidRPr="00F9351B">
        <w:rPr>
          <w:rFonts w:ascii="Times New Roman" w:hAnsi="Times New Roman" w:cs="Times New Roman"/>
          <w:lang w:val="en-GB"/>
        </w:rPr>
        <w:t>Depth-dependent stretching, in which crustal thinning</w:t>
      </w:r>
      <w:r w:rsidR="00F918A8" w:rsidRPr="00F9351B">
        <w:rPr>
          <w:rFonts w:ascii="Times New Roman" w:hAnsi="Times New Roman" w:cs="Times New Roman"/>
          <w:lang w:val="en-GB"/>
        </w:rPr>
        <w:t xml:space="preserve"> </w:t>
      </w:r>
      <w:r w:rsidR="000C5F2F" w:rsidRPr="00F9351B">
        <w:rPr>
          <w:rFonts w:ascii="Times New Roman" w:hAnsi="Times New Roman" w:cs="Times New Roman"/>
          <w:lang w:val="en-GB"/>
        </w:rPr>
        <w:t>increases with depth (</w:t>
      </w:r>
      <w:r w:rsidR="002E11DE" w:rsidRPr="00F9351B">
        <w:rPr>
          <w:rFonts w:ascii="Times New Roman" w:hAnsi="Times New Roman" w:cs="Times New Roman"/>
          <w:lang w:val="en-GB"/>
        </w:rPr>
        <w:t xml:space="preserve">i.e., the </w:t>
      </w:r>
      <w:r w:rsidR="000C5F2F" w:rsidRPr="00F9351B">
        <w:rPr>
          <w:rFonts w:ascii="Times New Roman" w:hAnsi="Times New Roman" w:cs="Times New Roman"/>
          <w:lang w:val="en-GB"/>
        </w:rPr>
        <w:t>value</w:t>
      </w:r>
      <w:r w:rsidR="00AB5106">
        <w:rPr>
          <w:rFonts w:ascii="Times New Roman" w:hAnsi="Times New Roman" w:cs="Times New Roman"/>
          <w:lang w:val="en-GB"/>
        </w:rPr>
        <w:t>s</w:t>
      </w:r>
      <w:r w:rsidR="000C5F2F" w:rsidRPr="00F9351B">
        <w:rPr>
          <w:rFonts w:ascii="Times New Roman" w:hAnsi="Times New Roman" w:cs="Times New Roman"/>
          <w:lang w:val="en-GB"/>
        </w:rPr>
        <w:t xml:space="preserve"> of </w:t>
      </w:r>
      <w:r w:rsidR="000C5F2F" w:rsidRPr="00F9351B">
        <w:rPr>
          <w:rFonts w:ascii="Times New Roman" w:hAnsi="Times New Roman" w:cs="Times New Roman"/>
          <w:i/>
          <w:lang w:val="en-GB"/>
        </w:rPr>
        <w:t>β</w:t>
      </w:r>
      <w:r w:rsidR="000C5F2F" w:rsidRPr="00F9351B">
        <w:rPr>
          <w:rFonts w:ascii="Times New Roman" w:hAnsi="Times New Roman" w:cs="Times New Roman"/>
          <w:i/>
          <w:iCs/>
          <w:vertAlign w:val="subscript"/>
          <w:lang w:val="en-GB"/>
        </w:rPr>
        <w:t>l</w:t>
      </w:r>
      <w:r w:rsidR="000C5F2F" w:rsidRPr="00F9351B">
        <w:rPr>
          <w:rFonts w:ascii="Times New Roman" w:hAnsi="Times New Roman" w:cs="Times New Roman"/>
          <w:lang w:val="en-GB"/>
        </w:rPr>
        <w:t xml:space="preserve"> exceeds </w:t>
      </w:r>
      <w:r w:rsidR="002E11DE" w:rsidRPr="00F9351B">
        <w:rPr>
          <w:rFonts w:ascii="Times New Roman" w:hAnsi="Times New Roman" w:cs="Times New Roman"/>
          <w:lang w:val="en-GB"/>
        </w:rPr>
        <w:t xml:space="preserve">those </w:t>
      </w:r>
      <w:r w:rsidR="000C5F2F" w:rsidRPr="00F9351B">
        <w:rPr>
          <w:rFonts w:ascii="Times New Roman" w:hAnsi="Times New Roman" w:cs="Times New Roman"/>
          <w:lang w:val="en-GB"/>
        </w:rPr>
        <w:t xml:space="preserve">of </w:t>
      </w:r>
      <w:r w:rsidR="000C5F2F" w:rsidRPr="00F9351B">
        <w:rPr>
          <w:rFonts w:ascii="Times New Roman" w:hAnsi="Times New Roman" w:cs="Times New Roman"/>
          <w:i/>
          <w:lang w:val="en-GB"/>
        </w:rPr>
        <w:t>β</w:t>
      </w:r>
      <w:r w:rsidR="000C5F2F" w:rsidRPr="00F9351B">
        <w:rPr>
          <w:rFonts w:ascii="Times New Roman" w:hAnsi="Times New Roman" w:cs="Times New Roman"/>
          <w:i/>
          <w:iCs/>
          <w:vertAlign w:val="subscript"/>
          <w:lang w:val="en-GB"/>
        </w:rPr>
        <w:t>w</w:t>
      </w:r>
      <w:r w:rsidR="000C5F2F" w:rsidRPr="00F9351B">
        <w:rPr>
          <w:rFonts w:ascii="Times New Roman" w:hAnsi="Times New Roman" w:cs="Times New Roman"/>
          <w:lang w:val="en-GB"/>
        </w:rPr>
        <w:t xml:space="preserve"> and </w:t>
      </w:r>
      <w:r w:rsidR="000C5F2F" w:rsidRPr="00F9351B">
        <w:rPr>
          <w:rFonts w:ascii="Times New Roman" w:hAnsi="Times New Roman" w:cs="Times New Roman"/>
          <w:i/>
          <w:lang w:val="en-GB"/>
        </w:rPr>
        <w:t>β</w:t>
      </w:r>
      <w:r w:rsidR="000C5F2F" w:rsidRPr="00F9351B">
        <w:rPr>
          <w:rFonts w:ascii="Times New Roman" w:hAnsi="Times New Roman" w:cs="Times New Roman"/>
          <w:i/>
          <w:iCs/>
          <w:vertAlign w:val="subscript"/>
          <w:lang w:val="en-GB"/>
        </w:rPr>
        <w:t>u</w:t>
      </w:r>
      <w:r w:rsidR="002E11DE" w:rsidRPr="00F9351B">
        <w:rPr>
          <w:rFonts w:ascii="Times New Roman" w:hAnsi="Times New Roman" w:cs="Times New Roman"/>
          <w:lang w:val="en-GB"/>
        </w:rPr>
        <w:t>),</w:t>
      </w:r>
      <w:r w:rsidR="000C5F2F" w:rsidRPr="00F9351B">
        <w:rPr>
          <w:rFonts w:ascii="Times New Roman" w:hAnsi="Times New Roman" w:cs="Times New Roman"/>
          <w:lang w:val="en-GB"/>
        </w:rPr>
        <w:t xml:space="preserve"> </w:t>
      </w:r>
      <w:r w:rsidR="002E11DE" w:rsidRPr="00F9351B">
        <w:rPr>
          <w:rFonts w:ascii="Times New Roman" w:hAnsi="Times New Roman" w:cs="Times New Roman"/>
          <w:lang w:val="en-GB"/>
        </w:rPr>
        <w:t>is</w:t>
      </w:r>
      <w:r w:rsidR="000C5F2F" w:rsidRPr="00F9351B">
        <w:rPr>
          <w:rFonts w:ascii="Times New Roman" w:hAnsi="Times New Roman" w:cs="Times New Roman"/>
          <w:lang w:val="en-GB"/>
        </w:rPr>
        <w:t xml:space="preserve"> observed </w:t>
      </w:r>
      <w:r w:rsidR="002E11DE" w:rsidRPr="00F9351B">
        <w:rPr>
          <w:rFonts w:ascii="Times New Roman" w:hAnsi="Times New Roman" w:cs="Times New Roman"/>
          <w:lang w:val="en-GB"/>
        </w:rPr>
        <w:t>under the</w:t>
      </w:r>
      <w:r w:rsidR="00AF6AFF">
        <w:rPr>
          <w:rFonts w:ascii="Times New Roman" w:hAnsi="Times New Roman" w:cs="Times New Roman"/>
          <w:lang w:val="en-GB"/>
        </w:rPr>
        <w:t xml:space="preserve"> </w:t>
      </w:r>
      <w:r w:rsidR="000C5F2F" w:rsidRPr="00F9351B">
        <w:rPr>
          <w:rFonts w:ascii="Times New Roman" w:hAnsi="Times New Roman" w:cs="Times New Roman"/>
          <w:lang w:val="en-GB"/>
        </w:rPr>
        <w:t>Ross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000C5F2F" w:rsidRPr="00F9351B">
        <w:rPr>
          <w:rFonts w:ascii="Times New Roman" w:hAnsi="Times New Roman" w:cs="Times New Roman"/>
          <w:lang w:val="en-GB"/>
        </w:rPr>
        <w:t>.</w:t>
      </w:r>
      <w:r w:rsidR="00FC2D98" w:rsidRPr="00F9351B">
        <w:rPr>
          <w:rFonts w:ascii="Times New Roman" w:hAnsi="Times New Roman" w:cs="Times New Roman"/>
          <w:lang w:val="en-GB"/>
        </w:rPr>
        <w:t xml:space="preserve"> </w:t>
      </w:r>
      <w:r w:rsidR="002E11DE" w:rsidRPr="00F9351B">
        <w:rPr>
          <w:rFonts w:ascii="Times New Roman" w:hAnsi="Times New Roman" w:cs="Times New Roman"/>
          <w:lang w:val="en-GB"/>
        </w:rPr>
        <w:t xml:space="preserve">These </w:t>
      </w:r>
      <w:r w:rsidR="00751B16" w:rsidRPr="00F9351B">
        <w:rPr>
          <w:rFonts w:ascii="Times New Roman" w:hAnsi="Times New Roman" w:cs="Times New Roman"/>
          <w:lang w:val="en-GB"/>
        </w:rPr>
        <w:t xml:space="preserve">discrepancies between </w:t>
      </w:r>
      <w:r w:rsidR="002E11DE" w:rsidRPr="00F9351B">
        <w:rPr>
          <w:rFonts w:ascii="Times New Roman" w:hAnsi="Times New Roman" w:cs="Times New Roman"/>
          <w:lang w:val="en-GB"/>
        </w:rPr>
        <w:t>the values of</w:t>
      </w:r>
      <w:r w:rsidR="00751B16" w:rsidRPr="00F9351B">
        <w:rPr>
          <w:rFonts w:ascii="Times New Roman" w:hAnsi="Times New Roman" w:cs="Times New Roman"/>
          <w:lang w:val="en-GB"/>
        </w:rPr>
        <w:t xml:space="preserve"> </w:t>
      </w:r>
      <w:r w:rsidR="00751B16" w:rsidRPr="00F9351B">
        <w:rPr>
          <w:rFonts w:ascii="Times New Roman" w:hAnsi="Times New Roman" w:cs="Times New Roman"/>
          <w:i/>
          <w:lang w:val="en-GB"/>
        </w:rPr>
        <w:t>β</w:t>
      </w:r>
      <w:r w:rsidR="002E11DE" w:rsidRPr="00F9351B">
        <w:rPr>
          <w:rFonts w:ascii="Times New Roman" w:hAnsi="Times New Roman" w:cs="Times New Roman"/>
          <w:lang w:val="en-GB"/>
        </w:rPr>
        <w:t xml:space="preserve"> for different</w:t>
      </w:r>
      <w:r w:rsidR="00B576C0" w:rsidRPr="00F9351B">
        <w:rPr>
          <w:rFonts w:ascii="Times New Roman" w:hAnsi="Times New Roman" w:cs="Times New Roman"/>
          <w:lang w:val="en-GB"/>
        </w:rPr>
        <w:t xml:space="preserve"> </w:t>
      </w:r>
      <w:r w:rsidR="002E11DE" w:rsidRPr="00F9351B">
        <w:rPr>
          <w:rFonts w:ascii="Times New Roman" w:hAnsi="Times New Roman" w:cs="Times New Roman"/>
          <w:lang w:val="en-GB"/>
        </w:rPr>
        <w:t xml:space="preserve">parts of the crust </w:t>
      </w:r>
      <w:r w:rsidR="00B576C0" w:rsidRPr="00F9351B">
        <w:rPr>
          <w:rFonts w:ascii="Times New Roman" w:hAnsi="Times New Roman" w:cs="Times New Roman"/>
          <w:lang w:val="en-GB"/>
        </w:rPr>
        <w:t xml:space="preserve">suggest that </w:t>
      </w:r>
      <w:r w:rsidR="000C5F2F" w:rsidRPr="00F9351B">
        <w:rPr>
          <w:rFonts w:ascii="Times New Roman" w:hAnsi="Times New Roman" w:cs="Times New Roman"/>
          <w:lang w:val="en-GB"/>
        </w:rPr>
        <w:t>the crust in the</w:t>
      </w:r>
      <w:r w:rsidR="00B576C0" w:rsidRPr="00F9351B">
        <w:rPr>
          <w:rFonts w:ascii="Times New Roman" w:hAnsi="Times New Roman" w:cs="Times New Roman"/>
          <w:lang w:val="en-GB"/>
        </w:rPr>
        <w:t xml:space="preserve"> Ross Sea </w:t>
      </w:r>
      <w:r w:rsidR="000C5F2F" w:rsidRPr="00F9351B">
        <w:rPr>
          <w:rFonts w:ascii="Times New Roman" w:hAnsi="Times New Roman" w:cs="Times New Roman"/>
          <w:lang w:val="en-GB"/>
        </w:rPr>
        <w:t xml:space="preserve">basins </w:t>
      </w:r>
      <w:r w:rsidR="008709B6" w:rsidRPr="00F9351B">
        <w:rPr>
          <w:rFonts w:ascii="Times New Roman" w:hAnsi="Times New Roman" w:cs="Times New Roman"/>
          <w:lang w:val="en-GB"/>
        </w:rPr>
        <w:t xml:space="preserve">has </w:t>
      </w:r>
      <w:r w:rsidR="00751B16" w:rsidRPr="00F9351B">
        <w:rPr>
          <w:rFonts w:ascii="Times New Roman" w:hAnsi="Times New Roman" w:cs="Times New Roman"/>
          <w:lang w:val="en-GB"/>
        </w:rPr>
        <w:lastRenderedPageBreak/>
        <w:t>experienced</w:t>
      </w:r>
      <w:r w:rsidR="0016516D" w:rsidRPr="00F9351B">
        <w:rPr>
          <w:rFonts w:ascii="Times New Roman" w:hAnsi="Times New Roman" w:cs="Times New Roman"/>
          <w:lang w:val="en-GB"/>
        </w:rPr>
        <w:t xml:space="preserve"> </w:t>
      </w:r>
      <w:proofErr w:type="spellStart"/>
      <w:r w:rsidR="0016516D" w:rsidRPr="00F9351B">
        <w:rPr>
          <w:rFonts w:ascii="Times New Roman" w:hAnsi="Times New Roman" w:cs="Times New Roman"/>
          <w:lang w:val="en-GB"/>
        </w:rPr>
        <w:t>nonuniform</w:t>
      </w:r>
      <w:proofErr w:type="spellEnd"/>
      <w:r w:rsidR="0016516D" w:rsidRPr="00F9351B">
        <w:rPr>
          <w:rFonts w:ascii="Times New Roman" w:hAnsi="Times New Roman" w:cs="Times New Roman"/>
          <w:lang w:val="en-GB"/>
        </w:rPr>
        <w:t xml:space="preserve"> crustal thinning</w:t>
      </w:r>
      <w:r w:rsidR="00D17D35">
        <w:rPr>
          <w:rFonts w:ascii="Times New Roman" w:hAnsi="Times New Roman" w:cs="Times New Roman"/>
          <w:lang w:val="en-GB"/>
        </w:rPr>
        <w:t>.</w:t>
      </w:r>
      <w:r w:rsidR="007924C2" w:rsidRPr="00F9351B">
        <w:rPr>
          <w:rFonts w:ascii="Times New Roman" w:hAnsi="Times New Roman" w:cs="Times New Roman"/>
          <w:lang w:val="en-GB"/>
        </w:rPr>
        <w:t xml:space="preserve"> </w:t>
      </w:r>
      <w:r w:rsidR="00F77784" w:rsidRPr="00F9351B">
        <w:rPr>
          <w:rFonts w:ascii="Times New Roman" w:hAnsi="Times New Roman" w:cs="Times New Roman"/>
          <w:lang w:val="en-GB"/>
        </w:rPr>
        <w:t>Together</w:t>
      </w:r>
      <w:r w:rsidR="008709B6" w:rsidRPr="00F9351B">
        <w:rPr>
          <w:rFonts w:ascii="Times New Roman" w:hAnsi="Times New Roman" w:cs="Times New Roman"/>
          <w:lang w:val="en-GB"/>
        </w:rPr>
        <w:t xml:space="preserve"> with</w:t>
      </w:r>
      <w:r w:rsidR="00C73C4A" w:rsidRPr="00F9351B">
        <w:rPr>
          <w:rFonts w:ascii="Times New Roman" w:hAnsi="Times New Roman" w:cs="Times New Roman"/>
          <w:lang w:val="en-GB"/>
        </w:rPr>
        <w:t xml:space="preserve"> published </w:t>
      </w:r>
      <w:r w:rsidR="00E50D44">
        <w:rPr>
          <w:rFonts w:ascii="Times New Roman" w:hAnsi="Times New Roman" w:cs="Times New Roman"/>
          <w:lang w:val="en-GB"/>
        </w:rPr>
        <w:t xml:space="preserve">Curie </w:t>
      </w:r>
      <w:r w:rsidR="00EB1DEF" w:rsidRPr="00F9351B">
        <w:rPr>
          <w:rFonts w:ascii="Times New Roman" w:hAnsi="Times New Roman" w:cs="Times New Roman"/>
          <w:lang w:val="en-GB"/>
        </w:rPr>
        <w:t>point</w:t>
      </w:r>
      <w:r w:rsidR="00C73C4A" w:rsidRPr="00F9351B">
        <w:rPr>
          <w:rFonts w:ascii="Times New Roman" w:hAnsi="Times New Roman" w:cs="Times New Roman"/>
          <w:lang w:val="en-GB"/>
        </w:rPr>
        <w:t xml:space="preserve"> depth</w:t>
      </w:r>
      <w:r w:rsidR="008709B6" w:rsidRPr="00F9351B">
        <w:rPr>
          <w:rFonts w:ascii="Times New Roman" w:hAnsi="Times New Roman" w:cs="Times New Roman"/>
          <w:lang w:val="en-GB"/>
        </w:rPr>
        <w:t xml:space="preserve"> data</w:t>
      </w:r>
      <w:r w:rsidR="00F77784" w:rsidRPr="00F9351B">
        <w:rPr>
          <w:rFonts w:ascii="Times New Roman" w:hAnsi="Times New Roman" w:cs="Times New Roman"/>
          <w:lang w:val="en-GB"/>
        </w:rPr>
        <w:t>, our results</w:t>
      </w:r>
      <w:r w:rsidR="008709B6" w:rsidRPr="00F9351B">
        <w:rPr>
          <w:rFonts w:ascii="Times New Roman" w:hAnsi="Times New Roman" w:cs="Times New Roman"/>
          <w:lang w:val="en-GB"/>
        </w:rPr>
        <w:t xml:space="preserve"> indicate</w:t>
      </w:r>
      <w:r w:rsidR="00C73C4A" w:rsidRPr="00F9351B">
        <w:rPr>
          <w:rFonts w:ascii="Times New Roman" w:hAnsi="Times New Roman" w:cs="Times New Roman"/>
          <w:lang w:val="en-GB"/>
        </w:rPr>
        <w:t xml:space="preserve"> that</w:t>
      </w:r>
      <w:r w:rsidR="002D40FB" w:rsidRPr="00F9351B">
        <w:rPr>
          <w:rFonts w:ascii="Times New Roman" w:hAnsi="Times New Roman" w:cs="Times New Roman"/>
          <w:lang w:val="en-GB"/>
        </w:rPr>
        <w:t xml:space="preserve"> </w:t>
      </w:r>
      <w:r w:rsidR="008709B6" w:rsidRPr="00F9351B">
        <w:rPr>
          <w:rFonts w:ascii="Times New Roman" w:hAnsi="Times New Roman" w:cs="Times New Roman"/>
          <w:lang w:val="en-GB"/>
        </w:rPr>
        <w:t xml:space="preserve">the </w:t>
      </w:r>
      <w:r w:rsidR="00EB1DEF" w:rsidRPr="00F9351B">
        <w:rPr>
          <w:rFonts w:ascii="Times New Roman" w:hAnsi="Times New Roman" w:cs="Times New Roman"/>
          <w:lang w:val="en-GB"/>
        </w:rPr>
        <w:t>Curie point</w:t>
      </w:r>
      <w:r w:rsidR="002D40FB" w:rsidRPr="00F9351B">
        <w:rPr>
          <w:rFonts w:ascii="Times New Roman" w:hAnsi="Times New Roman" w:cs="Times New Roman"/>
          <w:lang w:val="en-GB"/>
        </w:rPr>
        <w:t xml:space="preserve"> </w:t>
      </w:r>
      <w:r w:rsidR="008709B6" w:rsidRPr="00F9351B">
        <w:rPr>
          <w:rFonts w:ascii="Times New Roman" w:hAnsi="Times New Roman" w:cs="Times New Roman"/>
          <w:lang w:val="en-GB"/>
        </w:rPr>
        <w:t xml:space="preserve">lies </w:t>
      </w:r>
      <w:r w:rsidR="002D40FB" w:rsidRPr="00F9351B">
        <w:rPr>
          <w:rFonts w:ascii="Times New Roman" w:hAnsi="Times New Roman" w:cs="Times New Roman"/>
          <w:lang w:val="en-GB"/>
        </w:rPr>
        <w:t xml:space="preserve">beneath the Moho </w:t>
      </w:r>
      <w:r w:rsidR="00EB1DEF" w:rsidRPr="00F9351B">
        <w:rPr>
          <w:rFonts w:ascii="Times New Roman" w:hAnsi="Times New Roman" w:cs="Times New Roman"/>
          <w:lang w:val="en-GB"/>
        </w:rPr>
        <w:t xml:space="preserve">under the </w:t>
      </w:r>
      <w:r w:rsidR="00462A98">
        <w:rPr>
          <w:rFonts w:ascii="Times New Roman" w:hAnsi="Times New Roman" w:cs="Times New Roman"/>
          <w:lang w:val="en-GB"/>
        </w:rPr>
        <w:t>Victoria Land Basin (VLB)</w:t>
      </w:r>
      <w:ins w:id="2" w:author="ji appple" w:date="2018-07-25T10:46:00Z">
        <w:r w:rsidR="00C77E07">
          <w:rPr>
            <w:rFonts w:ascii="Times New Roman" w:hAnsi="Times New Roman" w:cs="Times New Roman"/>
            <w:lang w:val="en-GB"/>
          </w:rPr>
          <w:t xml:space="preserve"> and</w:t>
        </w:r>
      </w:ins>
      <w:del w:id="3" w:author="ji appple" w:date="2018-07-25T10:46:00Z">
        <w:r w:rsidR="00462A98" w:rsidDel="00C77E07">
          <w:rPr>
            <w:rFonts w:ascii="Times New Roman" w:hAnsi="Times New Roman" w:cs="Times New Roman"/>
            <w:lang w:val="en-GB"/>
          </w:rPr>
          <w:delText>,</w:delText>
        </w:r>
      </w:del>
      <w:r w:rsidR="00462A98">
        <w:rPr>
          <w:rFonts w:ascii="Times New Roman" w:hAnsi="Times New Roman" w:cs="Times New Roman"/>
          <w:lang w:val="en-GB"/>
        </w:rPr>
        <w:t xml:space="preserve"> </w:t>
      </w:r>
      <w:r w:rsidR="002D40FB" w:rsidRPr="00F9351B">
        <w:rPr>
          <w:rFonts w:ascii="Times New Roman" w:hAnsi="Times New Roman" w:cs="Times New Roman"/>
          <w:lang w:val="en-GB"/>
        </w:rPr>
        <w:t>Central High</w:t>
      </w:r>
      <w:del w:id="4" w:author="ji appple" w:date="2018-07-25T10:46:00Z">
        <w:r w:rsidR="003600EC" w:rsidRPr="00F9351B" w:rsidDel="00C77E07">
          <w:rPr>
            <w:rFonts w:ascii="Times New Roman" w:hAnsi="Times New Roman" w:cs="Times New Roman"/>
            <w:lang w:val="en-GB"/>
          </w:rPr>
          <w:delText xml:space="preserve"> </w:delText>
        </w:r>
        <w:r w:rsidR="008709B6" w:rsidRPr="00F9351B" w:rsidDel="00C77E07">
          <w:rPr>
            <w:rFonts w:ascii="Times New Roman" w:hAnsi="Times New Roman" w:cs="Times New Roman"/>
            <w:lang w:val="en-GB"/>
          </w:rPr>
          <w:delText>and the Northern Basin</w:delText>
        </w:r>
      </w:del>
      <w:r w:rsidR="00E818CB" w:rsidRPr="00F9351B">
        <w:rPr>
          <w:rFonts w:ascii="Times New Roman" w:hAnsi="Times New Roman" w:cs="Times New Roman"/>
          <w:lang w:val="en-GB"/>
        </w:rPr>
        <w:t xml:space="preserve">, suggesting that </w:t>
      </w:r>
      <w:r w:rsidR="008709B6" w:rsidRPr="00F9351B">
        <w:rPr>
          <w:rFonts w:ascii="Times New Roman" w:hAnsi="Times New Roman" w:cs="Times New Roman"/>
          <w:lang w:val="en-GB"/>
        </w:rPr>
        <w:t xml:space="preserve">the </w:t>
      </w:r>
      <w:r w:rsidR="00E818CB" w:rsidRPr="00F9351B">
        <w:rPr>
          <w:rFonts w:ascii="Times New Roman" w:hAnsi="Times New Roman" w:cs="Times New Roman"/>
          <w:lang w:val="en-GB"/>
        </w:rPr>
        <w:t xml:space="preserve">uppermost mantle is </w:t>
      </w:r>
      <w:del w:id="5" w:author="ji appple" w:date="2018-07-01T14:53:00Z">
        <w:r w:rsidR="008709B6" w:rsidRPr="00F9351B" w:rsidDel="00724F53">
          <w:rPr>
            <w:rFonts w:ascii="Times New Roman" w:hAnsi="Times New Roman" w:cs="Times New Roman"/>
            <w:lang w:val="en-GB"/>
          </w:rPr>
          <w:delText>magnetic</w:delText>
        </w:r>
      </w:del>
      <w:ins w:id="6" w:author="ji appple" w:date="2018-07-01T14:53:00Z">
        <w:r w:rsidR="00724F53">
          <w:rPr>
            <w:rFonts w:ascii="Times New Roman" w:hAnsi="Times New Roman" w:cs="Times New Roman"/>
            <w:lang w:val="en-GB"/>
          </w:rPr>
          <w:t>magnetized</w:t>
        </w:r>
      </w:ins>
      <w:r w:rsidR="00E818CB" w:rsidRPr="00F9351B">
        <w:rPr>
          <w:rFonts w:ascii="Times New Roman" w:hAnsi="Times New Roman" w:cs="Times New Roman"/>
          <w:lang w:val="en-GB"/>
        </w:rPr>
        <w:t>.</w:t>
      </w:r>
      <w:r w:rsidR="00A11582" w:rsidRPr="00F9351B">
        <w:rPr>
          <w:rFonts w:ascii="Times New Roman" w:hAnsi="Times New Roman" w:cs="Times New Roman"/>
          <w:lang w:val="en-GB"/>
        </w:rPr>
        <w:t xml:space="preserve"> </w:t>
      </w:r>
      <w:r w:rsidR="00A11582" w:rsidRPr="00C77E07">
        <w:rPr>
          <w:rFonts w:ascii="Times New Roman" w:hAnsi="Times New Roman" w:cs="Times New Roman"/>
          <w:lang w:val="en-GB"/>
        </w:rPr>
        <w:t>We speculate that th</w:t>
      </w:r>
      <w:r w:rsidR="00BD46D2" w:rsidRPr="00C77E07">
        <w:rPr>
          <w:rFonts w:ascii="Times New Roman" w:hAnsi="Times New Roman" w:cs="Times New Roman"/>
          <w:lang w:val="en-GB"/>
        </w:rPr>
        <w:t>is</w:t>
      </w:r>
      <w:r w:rsidR="00A11582" w:rsidRPr="00C77E07">
        <w:rPr>
          <w:rFonts w:ascii="Times New Roman" w:hAnsi="Times New Roman" w:cs="Times New Roman"/>
          <w:lang w:val="en-GB"/>
        </w:rPr>
        <w:t xml:space="preserve"> </w:t>
      </w:r>
      <w:r w:rsidR="00617CB5" w:rsidRPr="00C77E07">
        <w:rPr>
          <w:rFonts w:ascii="Times New Roman" w:hAnsi="Times New Roman" w:cs="Times New Roman"/>
          <w:lang w:val="en-GB"/>
        </w:rPr>
        <w:t>magneti</w:t>
      </w:r>
      <w:r w:rsidR="00BD46D2" w:rsidRPr="00C77E07">
        <w:rPr>
          <w:rFonts w:ascii="Times New Roman" w:hAnsi="Times New Roman" w:cs="Times New Roman"/>
          <w:lang w:val="en-GB"/>
        </w:rPr>
        <w:t>sm</w:t>
      </w:r>
      <w:r w:rsidR="00A11582" w:rsidRPr="00C77E07">
        <w:rPr>
          <w:rFonts w:ascii="Times New Roman" w:hAnsi="Times New Roman" w:cs="Times New Roman"/>
          <w:lang w:val="en-GB"/>
        </w:rPr>
        <w:t xml:space="preserve"> </w:t>
      </w:r>
      <w:r w:rsidR="00A65C88" w:rsidRPr="00C77E07">
        <w:rPr>
          <w:rFonts w:ascii="Times New Roman" w:hAnsi="Times New Roman" w:cs="Times New Roman"/>
          <w:lang w:val="en-GB"/>
        </w:rPr>
        <w:t xml:space="preserve">is </w:t>
      </w:r>
      <w:del w:id="7" w:author="ji appple" w:date="2018-07-25T10:46:00Z">
        <w:r w:rsidR="00A65C88" w:rsidRPr="00C77E07" w:rsidDel="00D37A25">
          <w:rPr>
            <w:rFonts w:ascii="Times New Roman" w:hAnsi="Times New Roman" w:cs="Times New Roman"/>
            <w:lang w:val="en-GB"/>
          </w:rPr>
          <w:delText>due to</w:delText>
        </w:r>
        <w:r w:rsidR="00335DC5" w:rsidRPr="00C77E07" w:rsidDel="00D37A25">
          <w:rPr>
            <w:rFonts w:ascii="Times New Roman" w:hAnsi="Times New Roman" w:cs="Times New Roman"/>
            <w:lang w:val="en-GB"/>
          </w:rPr>
          <w:delText xml:space="preserve"> </w:delText>
        </w:r>
        <w:r w:rsidR="00A65C88" w:rsidRPr="00C77E07" w:rsidDel="00D37A25">
          <w:rPr>
            <w:rFonts w:ascii="Times New Roman" w:hAnsi="Times New Roman" w:cs="Times New Roman"/>
            <w:lang w:val="en-GB"/>
          </w:rPr>
          <w:delText xml:space="preserve">in </w:delText>
        </w:r>
        <w:r w:rsidR="00335DC5" w:rsidRPr="00C77E07" w:rsidDel="00D37A25">
          <w:rPr>
            <w:rFonts w:ascii="Times New Roman" w:hAnsi="Times New Roman" w:cs="Times New Roman"/>
            <w:lang w:val="en-GB"/>
          </w:rPr>
          <w:delText xml:space="preserve">situ magnetization and </w:delText>
        </w:r>
        <w:r w:rsidR="00A65C88" w:rsidRPr="00C77E07" w:rsidDel="00D37A25">
          <w:rPr>
            <w:rFonts w:ascii="Times New Roman" w:hAnsi="Times New Roman" w:cs="Times New Roman"/>
            <w:lang w:val="en-GB"/>
          </w:rPr>
          <w:delText>is un</w:delText>
        </w:r>
      </w:del>
      <w:del w:id="8" w:author="ji appple" w:date="2018-07-25T10:52:00Z">
        <w:r w:rsidR="00A65C88" w:rsidRPr="00C77E07" w:rsidDel="00E74B3A">
          <w:rPr>
            <w:rFonts w:ascii="Times New Roman" w:hAnsi="Times New Roman" w:cs="Times New Roman"/>
            <w:lang w:val="en-GB"/>
          </w:rPr>
          <w:delText>related to</w:delText>
        </w:r>
      </w:del>
      <w:ins w:id="9" w:author="ji appple" w:date="2018-07-25T10:52:00Z">
        <w:r w:rsidR="00E74B3A">
          <w:rPr>
            <w:rFonts w:ascii="Times New Roman" w:hAnsi="Times New Roman" w:cs="Times New Roman"/>
            <w:lang w:val="en-GB"/>
          </w:rPr>
          <w:t>the result of</w:t>
        </w:r>
      </w:ins>
      <w:r w:rsidR="00335DC5" w:rsidRPr="00C77E07">
        <w:rPr>
          <w:rFonts w:ascii="Times New Roman" w:hAnsi="Times New Roman" w:cs="Times New Roman"/>
          <w:lang w:val="en-GB"/>
        </w:rPr>
        <w:t xml:space="preserve"> </w:t>
      </w:r>
      <w:proofErr w:type="spellStart"/>
      <w:r w:rsidR="00335DC5" w:rsidRPr="00C77E07">
        <w:rPr>
          <w:rFonts w:ascii="Times New Roman" w:hAnsi="Times New Roman" w:cs="Times New Roman"/>
          <w:lang w:val="en-GB"/>
        </w:rPr>
        <w:t>serpentinization</w:t>
      </w:r>
      <w:proofErr w:type="spellEnd"/>
      <w:r w:rsidR="00335DC5" w:rsidRPr="00F9351B">
        <w:rPr>
          <w:rFonts w:ascii="Times New Roman" w:hAnsi="Times New Roman" w:cs="Times New Roman"/>
          <w:lang w:val="en-GB"/>
        </w:rPr>
        <w:t>.</w:t>
      </w:r>
    </w:p>
    <w:p w14:paraId="3A9FAEF3" w14:textId="77777777" w:rsidR="00226986" w:rsidRPr="00F9351B" w:rsidRDefault="00226986" w:rsidP="00254356">
      <w:pPr>
        <w:spacing w:line="480" w:lineRule="auto"/>
        <w:contextualSpacing/>
        <w:rPr>
          <w:rFonts w:ascii="Times New Roman" w:hAnsi="Times New Roman" w:cs="Times New Roman"/>
          <w:lang w:val="en-GB"/>
        </w:rPr>
      </w:pPr>
    </w:p>
    <w:p w14:paraId="1B4A12AC" w14:textId="08C0D89A" w:rsidR="008035D4" w:rsidRDefault="00032B49" w:rsidP="00254356">
      <w:pPr>
        <w:spacing w:line="480" w:lineRule="auto"/>
        <w:contextualSpacing/>
        <w:rPr>
          <w:rFonts w:ascii="Times New Roman" w:hAnsi="Times New Roman" w:cs="Times New Roman"/>
          <w:lang w:val="en-GB"/>
        </w:rPr>
      </w:pPr>
      <w:r w:rsidRPr="00F9351B">
        <w:rPr>
          <w:rFonts w:ascii="Times New Roman" w:hAnsi="Times New Roman" w:cs="Times New Roman"/>
          <w:b/>
          <w:lang w:val="en-GB"/>
        </w:rPr>
        <w:t>KEYWORDS</w:t>
      </w:r>
      <w:r w:rsidR="00557AED" w:rsidRPr="00F9351B">
        <w:rPr>
          <w:rFonts w:ascii="Times New Roman" w:hAnsi="Times New Roman" w:cs="Times New Roman"/>
          <w:b/>
          <w:lang w:val="en-GB"/>
        </w:rPr>
        <w:t xml:space="preserve">: </w:t>
      </w:r>
      <w:r w:rsidR="00557AED" w:rsidRPr="00F9351B">
        <w:rPr>
          <w:rFonts w:ascii="Times New Roman" w:hAnsi="Times New Roman" w:cs="Times New Roman"/>
          <w:lang w:val="en-GB"/>
        </w:rPr>
        <w:t>Gravity anomalies; 3</w:t>
      </w:r>
      <w:r w:rsidR="000349C8" w:rsidRPr="00F9351B">
        <w:rPr>
          <w:rFonts w:ascii="Times New Roman" w:hAnsi="Times New Roman" w:cs="Times New Roman"/>
          <w:lang w:val="en-GB"/>
        </w:rPr>
        <w:t xml:space="preserve">-D </w:t>
      </w:r>
      <w:r w:rsidR="00AE6662">
        <w:rPr>
          <w:rFonts w:ascii="Times New Roman" w:hAnsi="Times New Roman" w:cs="Times New Roman"/>
          <w:lang w:val="en-GB"/>
        </w:rPr>
        <w:t xml:space="preserve">density anomaly model; </w:t>
      </w:r>
      <w:proofErr w:type="gramStart"/>
      <w:r w:rsidR="00AE6662">
        <w:rPr>
          <w:rFonts w:ascii="Times New Roman" w:hAnsi="Times New Roman" w:cs="Times New Roman" w:hint="eastAsia"/>
          <w:lang w:val="en-GB"/>
        </w:rPr>
        <w:t>S</w:t>
      </w:r>
      <w:r w:rsidR="000349C8" w:rsidRPr="00F9351B">
        <w:rPr>
          <w:rFonts w:ascii="Times New Roman" w:hAnsi="Times New Roman" w:cs="Times New Roman"/>
          <w:lang w:val="en-GB"/>
        </w:rPr>
        <w:t>tretc</w:t>
      </w:r>
      <w:r w:rsidR="00557AED" w:rsidRPr="00F9351B">
        <w:rPr>
          <w:rFonts w:ascii="Times New Roman" w:hAnsi="Times New Roman" w:cs="Times New Roman"/>
          <w:lang w:val="en-GB"/>
        </w:rPr>
        <w:t>hing</w:t>
      </w:r>
      <w:proofErr w:type="gramEnd"/>
      <w:r w:rsidR="00557AED" w:rsidRPr="00F9351B">
        <w:rPr>
          <w:rFonts w:ascii="Times New Roman" w:hAnsi="Times New Roman" w:cs="Times New Roman"/>
          <w:lang w:val="en-GB"/>
        </w:rPr>
        <w:t xml:space="preserve"> factors</w:t>
      </w:r>
      <w:r w:rsidR="002B369D" w:rsidRPr="00F9351B">
        <w:rPr>
          <w:rFonts w:ascii="Times New Roman" w:hAnsi="Times New Roman" w:cs="Times New Roman"/>
          <w:lang w:val="en-GB"/>
        </w:rPr>
        <w:t>; Ross Sea</w:t>
      </w:r>
      <w:r w:rsidR="00D17D35">
        <w:rPr>
          <w:rFonts w:ascii="Times New Roman" w:hAnsi="Times New Roman" w:cs="Times New Roman"/>
          <w:lang w:val="en-GB"/>
        </w:rPr>
        <w:t xml:space="preserve"> basins</w:t>
      </w:r>
    </w:p>
    <w:p w14:paraId="0770F3F0" w14:textId="2C309C77" w:rsidR="00327092" w:rsidRPr="00F9351B" w:rsidRDefault="008035D4" w:rsidP="00254356">
      <w:pPr>
        <w:pStyle w:val="2"/>
        <w:spacing w:before="0" w:after="0" w:line="480" w:lineRule="auto"/>
        <w:contextualSpacing/>
        <w:rPr>
          <w:rFonts w:ascii="Times New Roman" w:hAnsi="Times New Roman" w:cs="Times New Roman"/>
          <w:sz w:val="24"/>
          <w:szCs w:val="24"/>
          <w:lang w:val="en-GB"/>
        </w:rPr>
      </w:pPr>
      <w:r>
        <w:rPr>
          <w:rFonts w:ascii="Times New Roman" w:hAnsi="Times New Roman" w:cs="Times New Roman"/>
          <w:lang w:val="en-GB"/>
        </w:rPr>
        <w:br w:type="page"/>
      </w:r>
      <w:r w:rsidR="00226986" w:rsidRPr="00F9351B">
        <w:rPr>
          <w:rFonts w:ascii="Times New Roman" w:hAnsi="Times New Roman" w:cs="Times New Roman" w:hint="eastAsia"/>
          <w:sz w:val="24"/>
          <w:szCs w:val="24"/>
          <w:lang w:val="en-GB"/>
        </w:rPr>
        <w:lastRenderedPageBreak/>
        <w:t>1</w:t>
      </w:r>
      <w:r w:rsidR="00226986">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INTRODUCTION</w:t>
      </w:r>
    </w:p>
    <w:p w14:paraId="2A81A084" w14:textId="7D1FF94A" w:rsidR="001D2CD6" w:rsidRPr="00F9351B" w:rsidRDefault="00EB1DEF" w:rsidP="00354A52">
      <w:pPr>
        <w:spacing w:line="480" w:lineRule="auto"/>
        <w:contextualSpacing/>
        <w:rPr>
          <w:rFonts w:ascii="Times New Roman" w:hAnsi="Times New Roman" w:cs="Times New Roman"/>
          <w:lang w:val="en-GB"/>
        </w:rPr>
      </w:pPr>
      <w:r w:rsidRPr="00F9351B">
        <w:rPr>
          <w:rFonts w:ascii="Times New Roman" w:hAnsi="Times New Roman" w:cs="Times New Roman"/>
          <w:lang w:val="en-GB"/>
        </w:rPr>
        <w:t xml:space="preserve">The </w:t>
      </w:r>
      <w:r w:rsidR="00C80425" w:rsidRPr="00F9351B">
        <w:rPr>
          <w:rFonts w:ascii="Times New Roman" w:hAnsi="Times New Roman" w:cs="Times New Roman"/>
          <w:lang w:val="en-GB"/>
        </w:rPr>
        <w:t xml:space="preserve">Ross Sea </w:t>
      </w:r>
      <w:r w:rsidRPr="00F9351B">
        <w:rPr>
          <w:rFonts w:ascii="Times New Roman" w:hAnsi="Times New Roman" w:cs="Times New Roman"/>
          <w:lang w:val="en-GB"/>
        </w:rPr>
        <w:t xml:space="preserve">region </w:t>
      </w:r>
      <w:r w:rsidR="00C80425" w:rsidRPr="00F9351B">
        <w:rPr>
          <w:rFonts w:ascii="Times New Roman" w:hAnsi="Times New Roman" w:cs="Times New Roman"/>
          <w:lang w:val="en-GB"/>
        </w:rPr>
        <w:t xml:space="preserve">is located at one end of </w:t>
      </w:r>
      <w:r w:rsidRPr="00F9351B">
        <w:rPr>
          <w:rFonts w:ascii="Times New Roman" w:hAnsi="Times New Roman" w:cs="Times New Roman"/>
          <w:lang w:val="en-GB"/>
        </w:rPr>
        <w:t xml:space="preserve">the </w:t>
      </w:r>
      <w:r w:rsidR="00C80425" w:rsidRPr="00F9351B">
        <w:rPr>
          <w:rFonts w:ascii="Times New Roman" w:hAnsi="Times New Roman" w:cs="Times New Roman"/>
          <w:lang w:val="en-GB"/>
        </w:rPr>
        <w:t xml:space="preserve">Western Antarctic Rift System </w:t>
      </w:r>
      <w:r w:rsidR="007F22E7" w:rsidRPr="00F9351B">
        <w:rPr>
          <w:rFonts w:ascii="Times New Roman" w:hAnsi="Times New Roman" w:cs="Times New Roman"/>
          <w:lang w:val="en-GB"/>
        </w:rPr>
        <w:t>(WARS)</w:t>
      </w:r>
      <w:r w:rsidR="00C80425" w:rsidRPr="00F9351B">
        <w:rPr>
          <w:rFonts w:ascii="Times New Roman" w:hAnsi="Times New Roman" w:cs="Times New Roman"/>
          <w:lang w:val="en-GB"/>
        </w:rPr>
        <w:t xml:space="preserve"> and </w:t>
      </w:r>
      <w:r w:rsidRPr="00F9351B">
        <w:rPr>
          <w:rFonts w:ascii="Times New Roman" w:hAnsi="Times New Roman" w:cs="Times New Roman"/>
          <w:lang w:val="en-GB"/>
        </w:rPr>
        <w:t xml:space="preserve">contains </w:t>
      </w:r>
      <w:r w:rsidR="00A647D1">
        <w:rPr>
          <w:rFonts w:ascii="Times New Roman" w:hAnsi="Times New Roman" w:cs="Times New Roman"/>
          <w:lang w:val="en-GB"/>
        </w:rPr>
        <w:t xml:space="preserve">the </w:t>
      </w:r>
      <w:r w:rsidR="00C80425" w:rsidRPr="00F9351B">
        <w:rPr>
          <w:rFonts w:ascii="Times New Roman" w:hAnsi="Times New Roman" w:cs="Times New Roman"/>
          <w:lang w:val="en-GB"/>
        </w:rPr>
        <w:t>Ross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ins w:id="10" w:author="ji appple" w:date="2018-07-03T16:25:00Z">
        <w:r w:rsidR="00AB1E98">
          <w:rPr>
            <w:rFonts w:ascii="Times New Roman" w:hAnsi="Times New Roman" w:cs="Times New Roman"/>
          </w:rPr>
          <w:t xml:space="preserve">, Western Marie </w:t>
        </w:r>
        <w:proofErr w:type="spellStart"/>
        <w:r w:rsidR="00AB1E98">
          <w:rPr>
            <w:rFonts w:ascii="Times New Roman" w:hAnsi="Times New Roman" w:cs="Times New Roman"/>
          </w:rPr>
          <w:t>Bryd</w:t>
        </w:r>
        <w:proofErr w:type="spellEnd"/>
        <w:r w:rsidR="00AB1E98">
          <w:rPr>
            <w:rFonts w:ascii="Times New Roman" w:hAnsi="Times New Roman" w:cs="Times New Roman"/>
          </w:rPr>
          <w:t xml:space="preserve"> Land</w:t>
        </w:r>
      </w:ins>
      <w:r w:rsidR="00C80425" w:rsidRPr="00F9351B">
        <w:rPr>
          <w:rFonts w:ascii="Times New Roman" w:hAnsi="Times New Roman" w:cs="Times New Roman"/>
          <w:lang w:val="en-GB"/>
        </w:rPr>
        <w:t xml:space="preserve"> and the</w:t>
      </w:r>
      <w:r w:rsidR="00EF6C3F" w:rsidRPr="00F9351B">
        <w:rPr>
          <w:rFonts w:ascii="Times New Roman" w:hAnsi="Times New Roman" w:cs="Times New Roman"/>
          <w:lang w:val="en-GB"/>
        </w:rPr>
        <w:t xml:space="preserve"> northern part of</w:t>
      </w:r>
      <w:r w:rsidR="00C80425" w:rsidRPr="00F9351B">
        <w:rPr>
          <w:rFonts w:ascii="Times New Roman" w:hAnsi="Times New Roman" w:cs="Times New Roman"/>
          <w:lang w:val="en-GB"/>
        </w:rPr>
        <w:t xml:space="preserve"> </w:t>
      </w:r>
      <w:r w:rsidRPr="00F9351B">
        <w:rPr>
          <w:rFonts w:ascii="Times New Roman" w:hAnsi="Times New Roman" w:cs="Times New Roman"/>
          <w:lang w:val="en-GB"/>
        </w:rPr>
        <w:t xml:space="preserve">the </w:t>
      </w:r>
      <w:r w:rsidR="00C80425" w:rsidRPr="00F9351B">
        <w:rPr>
          <w:rFonts w:ascii="Times New Roman" w:hAnsi="Times New Roman" w:cs="Times New Roman"/>
          <w:lang w:val="en-GB"/>
        </w:rPr>
        <w:t>Transantarctic Mountains</w:t>
      </w:r>
      <w:r w:rsidR="007F22E7" w:rsidRPr="00F9351B">
        <w:rPr>
          <w:rFonts w:ascii="Times New Roman" w:hAnsi="Times New Roman" w:cs="Times New Roman"/>
          <w:lang w:val="en-GB"/>
        </w:rPr>
        <w:t xml:space="preserve"> (TAMs) </w:t>
      </w:r>
      <w:r w:rsidR="00C80425" w:rsidRPr="00F9351B">
        <w:rPr>
          <w:rFonts w:ascii="Times New Roman" w:hAnsi="Times New Roman" w:cs="Times New Roman"/>
          <w:lang w:val="en-GB"/>
        </w:rPr>
        <w:t>in Victoria Land</w:t>
      </w:r>
      <w:r w:rsidR="00604EF4" w:rsidRPr="00F9351B">
        <w:rPr>
          <w:rFonts w:ascii="Times New Roman" w:hAnsi="Times New Roman" w:cs="Times New Roman"/>
          <w:lang w:val="en-GB"/>
        </w:rPr>
        <w:t>. It connects the</w:t>
      </w:r>
      <w:r w:rsidR="00C80425" w:rsidRPr="00F9351B">
        <w:rPr>
          <w:rFonts w:ascii="Times New Roman" w:hAnsi="Times New Roman" w:cs="Times New Roman"/>
          <w:lang w:val="en-GB"/>
        </w:rPr>
        <w:t xml:space="preserve"> Southern Ocean </w:t>
      </w:r>
      <w:r w:rsidR="00604EF4" w:rsidRPr="00F9351B">
        <w:rPr>
          <w:rFonts w:ascii="Times New Roman" w:hAnsi="Times New Roman" w:cs="Times New Roman"/>
          <w:lang w:val="en-GB"/>
        </w:rPr>
        <w:t xml:space="preserve">to </w:t>
      </w:r>
      <w:r w:rsidR="00C80425" w:rsidRPr="00F9351B">
        <w:rPr>
          <w:rFonts w:ascii="Times New Roman" w:hAnsi="Times New Roman" w:cs="Times New Roman"/>
          <w:lang w:val="en-GB"/>
        </w:rPr>
        <w:t xml:space="preserve">the north and the Ross Ice Shelf </w:t>
      </w:r>
      <w:r w:rsidR="00604EF4" w:rsidRPr="00F9351B">
        <w:rPr>
          <w:rFonts w:ascii="Times New Roman" w:hAnsi="Times New Roman" w:cs="Times New Roman"/>
          <w:lang w:val="en-GB"/>
        </w:rPr>
        <w:t xml:space="preserve">to </w:t>
      </w:r>
      <w:r w:rsidR="00C80425" w:rsidRPr="00F9351B">
        <w:rPr>
          <w:rFonts w:ascii="Times New Roman" w:hAnsi="Times New Roman" w:cs="Times New Roman"/>
          <w:lang w:val="en-GB"/>
        </w:rPr>
        <w:t>the south.</w:t>
      </w:r>
      <w:r w:rsidR="00604EF4" w:rsidRPr="00F9351B">
        <w:rPr>
          <w:rFonts w:ascii="Times New Roman" w:hAnsi="Times New Roman" w:cs="Times New Roman"/>
          <w:lang w:val="en-GB"/>
        </w:rPr>
        <w:t xml:space="preserve"> The formation of the Ross Sea basins, </w:t>
      </w:r>
      <w:r w:rsidR="00354A52">
        <w:rPr>
          <w:rFonts w:ascii="Times New Roman" w:hAnsi="Times New Roman" w:cs="Times New Roman"/>
          <w:lang w:val="en-GB"/>
        </w:rPr>
        <w:t>as a</w:t>
      </w:r>
      <w:r w:rsidR="00F21222" w:rsidRPr="00F9351B">
        <w:rPr>
          <w:rFonts w:ascii="Times New Roman" w:hAnsi="Times New Roman" w:cs="Times New Roman"/>
          <w:lang w:val="en-GB"/>
        </w:rPr>
        <w:t xml:space="preserve"> part of the largest continental rift system in Antarctica, </w:t>
      </w:r>
      <w:r w:rsidR="00604EF4" w:rsidRPr="00F9351B">
        <w:rPr>
          <w:rFonts w:ascii="Times New Roman" w:hAnsi="Times New Roman" w:cs="Times New Roman"/>
          <w:lang w:val="en-GB"/>
        </w:rPr>
        <w:t xml:space="preserve">involved </w:t>
      </w:r>
      <w:r w:rsidR="00985C8E" w:rsidRPr="00F9351B">
        <w:rPr>
          <w:rFonts w:ascii="Times New Roman" w:hAnsi="Times New Roman" w:cs="Times New Roman"/>
          <w:lang w:val="en-GB"/>
        </w:rPr>
        <w:t>two distinct</w:t>
      </w:r>
      <w:r w:rsidR="004F297B" w:rsidRPr="00F9351B">
        <w:rPr>
          <w:rFonts w:ascii="Times New Roman" w:hAnsi="Times New Roman" w:cs="Times New Roman"/>
          <w:lang w:val="en-GB"/>
        </w:rPr>
        <w:t>ive</w:t>
      </w:r>
      <w:r w:rsidR="00985C8E" w:rsidRPr="00F9351B">
        <w:rPr>
          <w:rFonts w:ascii="Times New Roman" w:hAnsi="Times New Roman" w:cs="Times New Roman"/>
          <w:lang w:val="en-GB"/>
        </w:rPr>
        <w:t xml:space="preserve"> </w:t>
      </w:r>
      <w:r w:rsidR="004F297B" w:rsidRPr="00F9351B">
        <w:rPr>
          <w:rFonts w:ascii="Times New Roman" w:hAnsi="Times New Roman" w:cs="Times New Roman"/>
          <w:lang w:val="en-GB"/>
        </w:rPr>
        <w:t xml:space="preserve">phases of extensional </w:t>
      </w:r>
      <w:r w:rsidR="00604EF4" w:rsidRPr="00F9351B">
        <w:rPr>
          <w:rFonts w:ascii="Times New Roman" w:hAnsi="Times New Roman" w:cs="Times New Roman"/>
          <w:lang w:val="en-GB"/>
        </w:rPr>
        <w:t>activity</w:t>
      </w:r>
      <w:r w:rsidR="004A1961" w:rsidRPr="00F9351B">
        <w:rPr>
          <w:rFonts w:ascii="Times New Roman" w:hAnsi="Times New Roman" w:cs="Times New Roman"/>
          <w:lang w:val="en-GB"/>
        </w:rPr>
        <w:t xml:space="preserve"> </w:t>
      </w:r>
      <w:r w:rsidR="00604EF4" w:rsidRPr="00F9351B">
        <w:rPr>
          <w:rFonts w:ascii="Times New Roman" w:hAnsi="Times New Roman" w:cs="Times New Roman"/>
          <w:lang w:val="en-GB"/>
        </w:rPr>
        <w:t xml:space="preserve">since the </w:t>
      </w:r>
      <w:r w:rsidR="00354A52">
        <w:rPr>
          <w:rFonts w:ascii="Times New Roman" w:hAnsi="Times New Roman" w:cs="Times New Roman"/>
          <w:lang w:val="en-GB"/>
        </w:rPr>
        <w:t>late Mesozoic</w:t>
      </w:r>
      <w:r w:rsidR="00604EF4" w:rsidRPr="00F9351B">
        <w:rPr>
          <w:rFonts w:ascii="Times New Roman" w:hAnsi="Times New Roman" w:cs="Times New Roman"/>
          <w:lang w:val="en-GB"/>
        </w:rPr>
        <w:t xml:space="preserve"> that are </w:t>
      </w:r>
      <w:r w:rsidR="00985C8E" w:rsidRPr="00F9351B">
        <w:rPr>
          <w:rFonts w:ascii="Times New Roman" w:hAnsi="Times New Roman" w:cs="Times New Roman"/>
          <w:lang w:val="en-GB"/>
        </w:rPr>
        <w:t xml:space="preserve">characterized </w:t>
      </w:r>
      <w:r w:rsidR="00604EF4" w:rsidRPr="00F9351B">
        <w:rPr>
          <w:rFonts w:ascii="Times New Roman" w:hAnsi="Times New Roman" w:cs="Times New Roman"/>
          <w:lang w:val="en-GB"/>
        </w:rPr>
        <w:t>by a</w:t>
      </w:r>
      <w:r w:rsidR="00985C8E" w:rsidRPr="00F9351B">
        <w:rPr>
          <w:rFonts w:ascii="Times New Roman" w:hAnsi="Times New Roman" w:cs="Times New Roman"/>
          <w:lang w:val="en-GB"/>
        </w:rPr>
        <w:t xml:space="preserve"> transition from </w:t>
      </w:r>
      <w:r w:rsidR="00141BB6" w:rsidRPr="00F9351B">
        <w:rPr>
          <w:rFonts w:ascii="Times New Roman" w:hAnsi="Times New Roman" w:cs="Times New Roman"/>
          <w:lang w:val="en-GB"/>
        </w:rPr>
        <w:t xml:space="preserve">initial </w:t>
      </w:r>
      <w:r w:rsidR="00985C8E" w:rsidRPr="00F9351B">
        <w:rPr>
          <w:rFonts w:ascii="Times New Roman" w:hAnsi="Times New Roman" w:cs="Times New Roman"/>
          <w:lang w:val="en-GB"/>
        </w:rPr>
        <w:t>diffuse</w:t>
      </w:r>
      <w:r w:rsidR="00604EF4" w:rsidRPr="00F9351B">
        <w:rPr>
          <w:rFonts w:ascii="Times New Roman" w:hAnsi="Times New Roman" w:cs="Times New Roman"/>
          <w:lang w:val="en-GB"/>
        </w:rPr>
        <w:t xml:space="preserve"> </w:t>
      </w:r>
      <w:r w:rsidR="00985C8E" w:rsidRPr="00F9351B">
        <w:rPr>
          <w:rFonts w:ascii="Times New Roman" w:hAnsi="Times New Roman" w:cs="Times New Roman"/>
          <w:lang w:val="en-GB"/>
        </w:rPr>
        <w:t xml:space="preserve">extension to </w:t>
      </w:r>
      <w:r w:rsidR="00604EF4" w:rsidRPr="00F9351B">
        <w:rPr>
          <w:rFonts w:ascii="Times New Roman" w:hAnsi="Times New Roman" w:cs="Times New Roman"/>
          <w:lang w:val="en-GB"/>
        </w:rPr>
        <w:t>local extension</w:t>
      </w:r>
      <w:r w:rsidR="00985C8E" w:rsidRPr="00F9351B">
        <w:rPr>
          <w:rFonts w:ascii="Times New Roman" w:hAnsi="Times New Roman" w:cs="Times New Roman"/>
          <w:lang w:val="en-GB"/>
        </w:rPr>
        <w:t xml:space="preserve"> in the western part of the Ross Sea</w:t>
      </w:r>
      <w:r w:rsidR="004F297B" w:rsidRPr="00F9351B">
        <w:rPr>
          <w:rFonts w:ascii="Times New Roman" w:hAnsi="Times New Roman" w:cs="Times New Roman"/>
          <w:lang w:val="en-GB"/>
        </w:rPr>
        <w:t xml:space="preserve"> </w:t>
      </w:r>
      <w:r w:rsidR="00940766">
        <w:rPr>
          <w:rFonts w:ascii="Times New Roman" w:hAnsi="Times New Roman" w:cs="Times New Roman"/>
          <w:noProof/>
          <w:lang w:val="en-GB"/>
        </w:rPr>
        <w:t>(Salvini</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1997; Hamilton</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2001)</w:t>
      </w:r>
      <w:r w:rsidR="00985C8E" w:rsidRPr="00F9351B">
        <w:rPr>
          <w:rFonts w:ascii="Times New Roman" w:hAnsi="Times New Roman" w:cs="Times New Roman"/>
          <w:lang w:val="en-GB"/>
        </w:rPr>
        <w:t xml:space="preserve">. </w:t>
      </w:r>
      <w:r w:rsidR="00604EF4" w:rsidRPr="00F9351B">
        <w:rPr>
          <w:rFonts w:ascii="Times New Roman" w:hAnsi="Times New Roman" w:cs="Times New Roman"/>
          <w:lang w:val="en-GB"/>
        </w:rPr>
        <w:t xml:space="preserve">Given its </w:t>
      </w:r>
      <w:r w:rsidR="00985C8E" w:rsidRPr="00F9351B">
        <w:rPr>
          <w:rFonts w:ascii="Times New Roman" w:hAnsi="Times New Roman" w:cs="Times New Roman"/>
          <w:lang w:val="en-GB"/>
        </w:rPr>
        <w:t xml:space="preserve">unusual </w:t>
      </w:r>
      <w:r w:rsidR="00E24690" w:rsidRPr="00F9351B">
        <w:rPr>
          <w:rFonts w:ascii="Times New Roman" w:hAnsi="Times New Roman" w:cs="Times New Roman"/>
          <w:lang w:val="en-GB"/>
        </w:rPr>
        <w:t>extensional history</w:t>
      </w:r>
      <w:r w:rsidR="00604EF4" w:rsidRPr="00F9351B">
        <w:rPr>
          <w:rFonts w:ascii="Times New Roman" w:hAnsi="Times New Roman" w:cs="Times New Roman"/>
          <w:lang w:val="en-GB"/>
        </w:rPr>
        <w:t>,</w:t>
      </w:r>
      <w:r w:rsidR="004A1961" w:rsidRPr="00F9351B">
        <w:rPr>
          <w:rFonts w:ascii="Times New Roman" w:hAnsi="Times New Roman" w:cs="Times New Roman"/>
          <w:lang w:val="en-GB"/>
        </w:rPr>
        <w:t xml:space="preserve"> the tectonic evolution of the Ross Sea is complex</w:t>
      </w:r>
      <w:r w:rsidR="00E24690" w:rsidRPr="00F9351B">
        <w:rPr>
          <w:rFonts w:ascii="Times New Roman" w:hAnsi="Times New Roman" w:cs="Times New Roman"/>
          <w:lang w:val="en-GB"/>
        </w:rPr>
        <w:t>.</w:t>
      </w:r>
    </w:p>
    <w:p w14:paraId="32FEA61A" w14:textId="07AEC778" w:rsidR="00AF00D5" w:rsidRDefault="007732DB" w:rsidP="00FA495D">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 xml:space="preserve">Over the past </w:t>
      </w:r>
      <w:r w:rsidR="00604EF4" w:rsidRPr="00F9351B">
        <w:rPr>
          <w:rFonts w:ascii="Times New Roman" w:hAnsi="Times New Roman" w:cs="Times New Roman"/>
          <w:lang w:val="en-GB"/>
        </w:rPr>
        <w:t xml:space="preserve">several </w:t>
      </w:r>
      <w:r w:rsidRPr="00F9351B">
        <w:rPr>
          <w:rFonts w:ascii="Times New Roman" w:hAnsi="Times New Roman" w:cs="Times New Roman"/>
          <w:lang w:val="en-GB"/>
        </w:rPr>
        <w:t>decades,</w:t>
      </w:r>
      <w:r w:rsidR="00B3328C" w:rsidRPr="00F9351B">
        <w:rPr>
          <w:rFonts w:ascii="Times New Roman" w:hAnsi="Times New Roman" w:cs="Times New Roman"/>
          <w:lang w:val="en-GB"/>
        </w:rPr>
        <w:t xml:space="preserve"> various </w:t>
      </w:r>
      <w:r w:rsidR="00934C51" w:rsidRPr="00F9351B">
        <w:rPr>
          <w:rFonts w:ascii="Times New Roman" w:hAnsi="Times New Roman" w:cs="Times New Roman"/>
          <w:lang w:val="en-GB"/>
        </w:rPr>
        <w:t xml:space="preserve">cruises </w:t>
      </w:r>
      <w:r w:rsidR="00604EF4" w:rsidRPr="00F9351B">
        <w:rPr>
          <w:rFonts w:ascii="Times New Roman" w:hAnsi="Times New Roman" w:cs="Times New Roman"/>
          <w:lang w:val="en-GB"/>
        </w:rPr>
        <w:t xml:space="preserve">that employ </w:t>
      </w:r>
      <w:r w:rsidR="00297AE1" w:rsidRPr="00F9351B">
        <w:rPr>
          <w:rFonts w:ascii="Times New Roman" w:hAnsi="Times New Roman" w:cs="Times New Roman"/>
          <w:lang w:val="en-GB"/>
        </w:rPr>
        <w:t>shipborne gravity</w:t>
      </w:r>
      <w:r w:rsidR="00604EF4" w:rsidRPr="00F9351B">
        <w:rPr>
          <w:rFonts w:ascii="Times New Roman" w:hAnsi="Times New Roman" w:cs="Times New Roman"/>
          <w:lang w:val="en-GB"/>
        </w:rPr>
        <w:t xml:space="preserve"> and </w:t>
      </w:r>
      <w:r w:rsidR="004462D8" w:rsidRPr="00F9351B">
        <w:rPr>
          <w:rFonts w:ascii="Times New Roman" w:hAnsi="Times New Roman" w:cs="Times New Roman"/>
          <w:lang w:val="en-GB"/>
        </w:rPr>
        <w:t>magnetic</w:t>
      </w:r>
      <w:r w:rsidR="00297AE1" w:rsidRPr="00F9351B">
        <w:rPr>
          <w:rFonts w:ascii="Times New Roman" w:hAnsi="Times New Roman" w:cs="Times New Roman"/>
          <w:lang w:val="en-GB"/>
        </w:rPr>
        <w:t xml:space="preserve"> measurement</w:t>
      </w:r>
      <w:r w:rsidR="00604EF4" w:rsidRPr="00F9351B">
        <w:rPr>
          <w:rFonts w:ascii="Times New Roman" w:hAnsi="Times New Roman" w:cs="Times New Roman"/>
          <w:lang w:val="en-GB"/>
        </w:rPr>
        <w:t>s and</w:t>
      </w:r>
      <w:r w:rsidR="004462D8" w:rsidRPr="00F9351B">
        <w:rPr>
          <w:rFonts w:ascii="Times New Roman" w:hAnsi="Times New Roman" w:cs="Times New Roman"/>
          <w:lang w:val="en-GB"/>
        </w:rPr>
        <w:t xml:space="preserve"> seismic</w:t>
      </w:r>
      <w:r w:rsidR="00297AE1" w:rsidRPr="00F9351B">
        <w:rPr>
          <w:rFonts w:ascii="Times New Roman" w:hAnsi="Times New Roman" w:cs="Times New Roman"/>
          <w:lang w:val="en-GB"/>
        </w:rPr>
        <w:t xml:space="preserve"> </w:t>
      </w:r>
      <w:r w:rsidR="00934C51" w:rsidRPr="00F9351B">
        <w:rPr>
          <w:rFonts w:ascii="Times New Roman" w:hAnsi="Times New Roman" w:cs="Times New Roman"/>
          <w:lang w:val="en-GB"/>
        </w:rPr>
        <w:t>reflection</w:t>
      </w:r>
      <w:r w:rsidR="002B524C" w:rsidRPr="00F9351B">
        <w:rPr>
          <w:rFonts w:ascii="Times New Roman" w:hAnsi="Times New Roman" w:cs="Times New Roman"/>
          <w:lang w:val="en-GB"/>
        </w:rPr>
        <w:t xml:space="preserve"> and broadband seismic surveys</w:t>
      </w:r>
      <w:r w:rsidR="00757BC5" w:rsidRPr="00F9351B">
        <w:rPr>
          <w:rFonts w:ascii="Times New Roman" w:hAnsi="Times New Roman" w:cs="Times New Roman"/>
          <w:lang w:val="en-GB"/>
        </w:rPr>
        <w:t xml:space="preserve"> have been carried out in the Ross Sea</w:t>
      </w:r>
      <w:r w:rsidR="00761198" w:rsidRPr="00F9351B">
        <w:rPr>
          <w:rFonts w:ascii="Times New Roman" w:hAnsi="Times New Roman" w:cs="Times New Roman"/>
          <w:lang w:val="en-GB"/>
        </w:rPr>
        <w:t>. Examples include</w:t>
      </w:r>
      <w:r w:rsidR="00604EF4" w:rsidRPr="00F9351B">
        <w:rPr>
          <w:rFonts w:ascii="Times New Roman" w:hAnsi="Times New Roman" w:cs="Times New Roman"/>
          <w:lang w:val="en-GB"/>
        </w:rPr>
        <w:t xml:space="preserve"> </w:t>
      </w:r>
      <w:r w:rsidR="00B84A01" w:rsidRPr="00F9351B">
        <w:rPr>
          <w:rFonts w:ascii="Times New Roman" w:hAnsi="Times New Roman" w:cs="Times New Roman"/>
          <w:lang w:val="en-GB"/>
        </w:rPr>
        <w:t>the Antarctic Offshore Stratigraphy (</w:t>
      </w:r>
      <w:r w:rsidR="00604EF4" w:rsidRPr="00F9351B">
        <w:rPr>
          <w:rFonts w:ascii="Times New Roman" w:hAnsi="Times New Roman" w:cs="Times New Roman"/>
          <w:lang w:val="en-GB"/>
        </w:rPr>
        <w:t>ANTOSTRAT</w:t>
      </w:r>
      <w:r w:rsidR="00B84A01" w:rsidRPr="00F9351B">
        <w:rPr>
          <w:rFonts w:ascii="Times New Roman" w:hAnsi="Times New Roman" w:cs="Times New Roman"/>
          <w:lang w:val="en-GB"/>
        </w:rPr>
        <w:t>) project</w:t>
      </w:r>
      <w:r w:rsidR="00604EF4" w:rsidRPr="00F9351B">
        <w:rPr>
          <w:rFonts w:ascii="Times New Roman" w:hAnsi="Times New Roman" w:cs="Times New Roman"/>
          <w:lang w:val="en-GB"/>
        </w:rPr>
        <w:t xml:space="preserve"> </w:t>
      </w:r>
      <w:r w:rsidR="00940766">
        <w:rPr>
          <w:rFonts w:ascii="Times New Roman" w:hAnsi="Times New Roman" w:cs="Times New Roman"/>
          <w:noProof/>
          <w:lang w:val="en-GB"/>
        </w:rPr>
        <w:t>(Cooper</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1987)</w:t>
      </w:r>
      <w:r w:rsidR="00604EF4" w:rsidRPr="00F9351B">
        <w:rPr>
          <w:rFonts w:ascii="Times New Roman" w:hAnsi="Times New Roman" w:cs="Times New Roman"/>
          <w:lang w:val="en-GB"/>
        </w:rPr>
        <w:t xml:space="preserve">, </w:t>
      </w:r>
      <w:r w:rsidR="00B84A01" w:rsidRPr="00F9351B">
        <w:rPr>
          <w:rFonts w:ascii="Times New Roman" w:hAnsi="Times New Roman" w:cs="Times New Roman"/>
          <w:lang w:val="en-GB"/>
        </w:rPr>
        <w:t>the Antarctic Crustal Profile (</w:t>
      </w:r>
      <w:r w:rsidR="00604EF4" w:rsidRPr="00F9351B">
        <w:rPr>
          <w:rFonts w:ascii="Times New Roman" w:hAnsi="Times New Roman" w:cs="Times New Roman"/>
          <w:lang w:val="en-GB"/>
        </w:rPr>
        <w:t>ACRUP</w:t>
      </w:r>
      <w:r w:rsidR="00B84A01" w:rsidRPr="00F9351B">
        <w:rPr>
          <w:rFonts w:ascii="Times New Roman" w:hAnsi="Times New Roman" w:cs="Times New Roman"/>
          <w:lang w:val="en-GB"/>
        </w:rPr>
        <w:t>) project</w:t>
      </w:r>
      <w:r w:rsidR="00604EF4" w:rsidRPr="00F9351B">
        <w:rPr>
          <w:rFonts w:ascii="Times New Roman" w:hAnsi="Times New Roman" w:cs="Times New Roman"/>
          <w:lang w:val="en-GB"/>
        </w:rPr>
        <w:t xml:space="preserve"> </w:t>
      </w:r>
      <w:r w:rsidR="00940766">
        <w:rPr>
          <w:rFonts w:ascii="Times New Roman" w:hAnsi="Times New Roman" w:cs="Times New Roman"/>
          <w:noProof/>
          <w:lang w:val="en-GB"/>
        </w:rPr>
        <w:t>(Trey</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1999)</w:t>
      </w:r>
      <w:r w:rsidR="00C05821">
        <w:rPr>
          <w:rFonts w:ascii="Times New Roman" w:hAnsi="Times New Roman" w:cs="Times New Roman"/>
          <w:noProof/>
          <w:lang w:val="en-GB"/>
        </w:rPr>
        <w:t>,</w:t>
      </w:r>
      <w:r w:rsidR="00604EF4" w:rsidRPr="00F9351B">
        <w:rPr>
          <w:rFonts w:ascii="Times New Roman" w:hAnsi="Times New Roman" w:cs="Times New Roman"/>
          <w:lang w:val="en-GB"/>
        </w:rPr>
        <w:t xml:space="preserve"> </w:t>
      </w:r>
      <w:r w:rsidR="00441288" w:rsidRPr="00F9351B">
        <w:rPr>
          <w:rFonts w:ascii="Times New Roman" w:hAnsi="Times New Roman" w:cs="Times New Roman"/>
          <w:lang w:val="en-GB"/>
        </w:rPr>
        <w:t>the Transantarctic Mountains Seismic Experiment (</w:t>
      </w:r>
      <w:r w:rsidR="00604EF4" w:rsidRPr="00F9351B">
        <w:rPr>
          <w:rFonts w:ascii="Times New Roman" w:hAnsi="Times New Roman" w:cs="Times New Roman"/>
          <w:lang w:val="en-GB"/>
        </w:rPr>
        <w:t>TAMSEIS</w:t>
      </w:r>
      <w:r w:rsidR="00441288" w:rsidRPr="00F9351B">
        <w:rPr>
          <w:rFonts w:ascii="Times New Roman" w:hAnsi="Times New Roman" w:cs="Times New Roman"/>
          <w:lang w:val="en-GB"/>
        </w:rPr>
        <w:t xml:space="preserve">; </w:t>
      </w:r>
      <w:r w:rsidR="00940766">
        <w:rPr>
          <w:rFonts w:ascii="Times New Roman" w:hAnsi="Times New Roman" w:cs="Times New Roman"/>
          <w:noProof/>
          <w:lang w:val="en-GB"/>
        </w:rPr>
        <w:t>Lawrence</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2006a; Lawrence</w:t>
      </w:r>
      <w:r w:rsidR="00940766" w:rsidRPr="00940766">
        <w:rPr>
          <w:rFonts w:ascii="Times New Roman" w:hAnsi="Times New Roman" w:cs="Times New Roman"/>
          <w:i/>
          <w:noProof/>
          <w:lang w:val="en-GB"/>
        </w:rPr>
        <w:t xml:space="preserve"> et al.</w:t>
      </w:r>
      <w:r w:rsidR="00940766">
        <w:rPr>
          <w:rFonts w:ascii="Times New Roman" w:hAnsi="Times New Roman" w:cs="Times New Roman"/>
          <w:noProof/>
          <w:lang w:val="en-GB"/>
        </w:rPr>
        <w:t xml:space="preserve"> 2006b)</w:t>
      </w:r>
      <w:r w:rsidR="00C05821" w:rsidRPr="00C05821">
        <w:rPr>
          <w:rFonts w:ascii="Times New Roman" w:hAnsi="Times New Roman" w:cs="Times New Roman"/>
          <w:lang w:val="en-GB"/>
        </w:rPr>
        <w:t xml:space="preserve"> </w:t>
      </w:r>
      <w:r w:rsidR="00C05821">
        <w:rPr>
          <w:rFonts w:ascii="Times New Roman" w:hAnsi="Times New Roman" w:cs="Times New Roman"/>
          <w:lang w:val="en-GB"/>
        </w:rPr>
        <w:t xml:space="preserve">and the </w:t>
      </w:r>
      <w:r w:rsidR="00C05821" w:rsidRPr="00F9351B">
        <w:rPr>
          <w:rFonts w:ascii="Times New Roman" w:hAnsi="Times New Roman" w:cs="Times New Roman"/>
          <w:lang w:val="en-GB"/>
        </w:rPr>
        <w:t>Transantarctic Mountains Northern Network (TAMNNET</w:t>
      </w:r>
      <w:r w:rsidR="00C05821">
        <w:rPr>
          <w:rFonts w:ascii="Times New Roman" w:hAnsi="Times New Roman" w:cs="Times New Roman"/>
          <w:lang w:val="en-GB"/>
        </w:rPr>
        <w:t xml:space="preserve">, Hansen </w:t>
      </w:r>
      <w:r w:rsidR="00C05821" w:rsidRPr="00C05821">
        <w:rPr>
          <w:rFonts w:ascii="Times New Roman" w:hAnsi="Times New Roman" w:cs="Times New Roman"/>
          <w:i/>
          <w:lang w:val="en-GB"/>
        </w:rPr>
        <w:t>et al.</w:t>
      </w:r>
      <w:r w:rsidR="00C05821">
        <w:rPr>
          <w:rFonts w:ascii="Times New Roman" w:hAnsi="Times New Roman" w:cs="Times New Roman"/>
          <w:lang w:val="en-GB"/>
        </w:rPr>
        <w:t xml:space="preserve"> 2016</w:t>
      </w:r>
      <w:r w:rsidR="00C05821" w:rsidRPr="00F9351B">
        <w:rPr>
          <w:rFonts w:ascii="Times New Roman" w:hAnsi="Times New Roman" w:cs="Times New Roman"/>
          <w:lang w:val="en-GB"/>
        </w:rPr>
        <w:t>)</w:t>
      </w:r>
      <w:r w:rsidR="000C0EFE" w:rsidRPr="00F9351B">
        <w:rPr>
          <w:rFonts w:ascii="Times New Roman" w:hAnsi="Times New Roman" w:cs="Times New Roman"/>
          <w:lang w:val="en-GB"/>
        </w:rPr>
        <w:t xml:space="preserve">. </w:t>
      </w:r>
      <w:r w:rsidR="00B12303" w:rsidRPr="00F9351B">
        <w:rPr>
          <w:rFonts w:ascii="Times New Roman" w:hAnsi="Times New Roman" w:cs="Times New Roman"/>
          <w:lang w:val="en-GB"/>
        </w:rPr>
        <w:t>Moreover,</w:t>
      </w:r>
      <w:r w:rsidR="00EA2DA2" w:rsidRPr="00F9351B">
        <w:rPr>
          <w:rFonts w:ascii="Times New Roman" w:hAnsi="Times New Roman" w:cs="Times New Roman"/>
          <w:lang w:val="en-GB"/>
        </w:rPr>
        <w:t xml:space="preserve"> sediment cores from</w:t>
      </w:r>
      <w:r w:rsidR="00B12303" w:rsidRPr="00F9351B">
        <w:rPr>
          <w:rFonts w:ascii="Times New Roman" w:hAnsi="Times New Roman" w:cs="Times New Roman"/>
          <w:lang w:val="en-GB"/>
        </w:rPr>
        <w:t xml:space="preserve"> </w:t>
      </w:r>
      <w:r w:rsidR="00AD5DBF" w:rsidRPr="00F9351B">
        <w:rPr>
          <w:rFonts w:ascii="Times New Roman" w:hAnsi="Times New Roman" w:cs="Times New Roman"/>
          <w:lang w:val="en-GB"/>
        </w:rPr>
        <w:t>f</w:t>
      </w:r>
      <w:r w:rsidR="0099510B" w:rsidRPr="00F9351B">
        <w:rPr>
          <w:rFonts w:ascii="Times New Roman" w:hAnsi="Times New Roman" w:cs="Times New Roman"/>
          <w:lang w:val="en-GB"/>
        </w:rPr>
        <w:t>our</w:t>
      </w:r>
      <w:r w:rsidR="00EA2DA2" w:rsidRPr="00F9351B">
        <w:rPr>
          <w:rFonts w:ascii="Times New Roman" w:hAnsi="Times New Roman" w:cs="Times New Roman"/>
          <w:lang w:val="en-GB"/>
        </w:rPr>
        <w:t xml:space="preserve"> DSDP</w:t>
      </w:r>
      <w:r w:rsidR="00B12303" w:rsidRPr="00F9351B">
        <w:rPr>
          <w:rFonts w:ascii="Times New Roman" w:hAnsi="Times New Roman" w:cs="Times New Roman"/>
          <w:lang w:val="en-GB"/>
        </w:rPr>
        <w:t xml:space="preserve"> </w:t>
      </w:r>
      <w:r w:rsidR="00E84B87" w:rsidRPr="00F9351B">
        <w:rPr>
          <w:rFonts w:ascii="Times New Roman" w:hAnsi="Times New Roman" w:cs="Times New Roman"/>
          <w:lang w:val="en-GB"/>
        </w:rPr>
        <w:t>sites</w:t>
      </w:r>
      <w:r w:rsidR="00B12303" w:rsidRPr="00F9351B">
        <w:rPr>
          <w:rFonts w:ascii="Times New Roman" w:hAnsi="Times New Roman" w:cs="Times New Roman"/>
          <w:lang w:val="en-GB"/>
        </w:rPr>
        <w:t xml:space="preserve"> in the</w:t>
      </w:r>
      <w:r w:rsidR="00640EA4" w:rsidRPr="00F9351B">
        <w:rPr>
          <w:rFonts w:ascii="Times New Roman" w:hAnsi="Times New Roman" w:cs="Times New Roman"/>
          <w:lang w:val="en-GB"/>
        </w:rPr>
        <w:t xml:space="preserve"> </w:t>
      </w:r>
      <w:r w:rsidR="00AD5DBF" w:rsidRPr="00F9351B">
        <w:rPr>
          <w:rFonts w:ascii="Times New Roman" w:hAnsi="Times New Roman" w:cs="Times New Roman"/>
          <w:lang w:val="en-GB"/>
        </w:rPr>
        <w:t>Ross Sea (Leg 28, sites 270-273</w:t>
      </w:r>
      <w:r w:rsidR="009D4BD0" w:rsidRPr="00F9351B">
        <w:rPr>
          <w:rFonts w:ascii="Times New Roman" w:hAnsi="Times New Roman" w:cs="Times New Roman"/>
          <w:lang w:val="en-GB"/>
        </w:rPr>
        <w:t>, Fig. 1</w:t>
      </w:r>
      <w:r w:rsidR="00B12303" w:rsidRPr="00F9351B">
        <w:rPr>
          <w:rFonts w:ascii="Times New Roman" w:hAnsi="Times New Roman" w:cs="Times New Roman"/>
          <w:lang w:val="en-GB"/>
        </w:rPr>
        <w:t>)</w:t>
      </w:r>
      <w:r w:rsidR="009D4BD0" w:rsidRPr="00F9351B">
        <w:rPr>
          <w:rFonts w:ascii="Times New Roman" w:hAnsi="Times New Roman" w:cs="Times New Roman"/>
          <w:lang w:val="en-GB"/>
        </w:rPr>
        <w:t xml:space="preserve"> </w:t>
      </w:r>
      <w:r w:rsidR="00297AE1" w:rsidRPr="00F9351B">
        <w:rPr>
          <w:rFonts w:ascii="Times New Roman" w:hAnsi="Times New Roman" w:cs="Times New Roman"/>
          <w:lang w:val="en-GB"/>
        </w:rPr>
        <w:t>and</w:t>
      </w:r>
      <w:r w:rsidR="00EA2DA2" w:rsidRPr="00F9351B">
        <w:rPr>
          <w:rFonts w:ascii="Times New Roman" w:hAnsi="Times New Roman" w:cs="Times New Roman"/>
          <w:lang w:val="en-GB"/>
        </w:rPr>
        <w:t xml:space="preserve"> several</w:t>
      </w:r>
      <w:r w:rsidR="00297AE1" w:rsidRPr="00F9351B">
        <w:rPr>
          <w:rFonts w:ascii="Times New Roman" w:hAnsi="Times New Roman" w:cs="Times New Roman"/>
          <w:lang w:val="en-GB"/>
        </w:rPr>
        <w:t xml:space="preserve"> </w:t>
      </w:r>
      <w:r w:rsidR="009D4BD0" w:rsidRPr="00F9351B">
        <w:rPr>
          <w:rFonts w:ascii="Times New Roman" w:hAnsi="Times New Roman" w:cs="Times New Roman"/>
          <w:lang w:val="en-GB"/>
        </w:rPr>
        <w:t>other sites in the McMurdo Sound region</w:t>
      </w:r>
      <w:r w:rsidR="00EA2DA2" w:rsidRPr="00F9351B">
        <w:rPr>
          <w:rFonts w:ascii="Times New Roman" w:hAnsi="Times New Roman" w:cs="Times New Roman"/>
          <w:lang w:val="en-GB"/>
        </w:rPr>
        <w:t xml:space="preserve"> have been dated and</w:t>
      </w:r>
      <w:r w:rsidR="007E7A34" w:rsidRPr="00F9351B">
        <w:rPr>
          <w:rFonts w:ascii="Times New Roman" w:hAnsi="Times New Roman" w:cs="Times New Roman"/>
          <w:lang w:val="en-GB"/>
        </w:rPr>
        <w:t xml:space="preserve"> </w:t>
      </w:r>
      <w:r w:rsidR="00EA2DA2" w:rsidRPr="00F9351B">
        <w:rPr>
          <w:rFonts w:ascii="Times New Roman" w:hAnsi="Times New Roman" w:cs="Times New Roman"/>
          <w:lang w:val="en-GB"/>
        </w:rPr>
        <w:t xml:space="preserve">provide insight into the </w:t>
      </w:r>
      <w:r w:rsidR="007E7A34" w:rsidRPr="00F9351B">
        <w:rPr>
          <w:rFonts w:ascii="Times New Roman" w:hAnsi="Times New Roman" w:cs="Times New Roman"/>
          <w:lang w:val="en-GB"/>
        </w:rPr>
        <w:t>tectonic history of</w:t>
      </w:r>
      <w:r w:rsidR="008B3FE9" w:rsidRPr="00F9351B">
        <w:rPr>
          <w:rFonts w:ascii="Times New Roman" w:hAnsi="Times New Roman" w:cs="Times New Roman"/>
          <w:lang w:val="en-GB"/>
        </w:rPr>
        <w:t xml:space="preserve"> Victoria Land Basin</w:t>
      </w:r>
      <w:r w:rsidR="00510587" w:rsidRPr="00F9351B">
        <w:rPr>
          <w:rFonts w:ascii="Times New Roman" w:hAnsi="Times New Roman" w:cs="Times New Roman"/>
          <w:lang w:val="en-GB"/>
        </w:rPr>
        <w:t xml:space="preserve"> </w:t>
      </w:r>
      <w:r w:rsidR="00462A98">
        <w:rPr>
          <w:rFonts w:ascii="Times New Roman" w:hAnsi="Times New Roman" w:cs="Times New Roman"/>
          <w:lang w:val="en-GB"/>
        </w:rPr>
        <w:t xml:space="preserve">(VLB) </w:t>
      </w:r>
      <w:r w:rsidR="00510587" w:rsidRPr="00F9351B">
        <w:rPr>
          <w:rFonts w:ascii="Times New Roman" w:hAnsi="Times New Roman" w:cs="Times New Roman"/>
          <w:lang w:val="en-GB"/>
        </w:rPr>
        <w:t>and</w:t>
      </w:r>
      <w:r w:rsidR="00EA2DA2" w:rsidRPr="00F9351B">
        <w:rPr>
          <w:rFonts w:ascii="Times New Roman" w:hAnsi="Times New Roman" w:cs="Times New Roman"/>
          <w:lang w:val="en-GB"/>
        </w:rPr>
        <w:t xml:space="preserve"> the</w:t>
      </w:r>
      <w:r w:rsidR="00510587" w:rsidRPr="00F9351B">
        <w:rPr>
          <w:rFonts w:ascii="Times New Roman" w:hAnsi="Times New Roman" w:cs="Times New Roman"/>
          <w:lang w:val="en-GB"/>
        </w:rPr>
        <w:t xml:space="preserve"> glacial record </w:t>
      </w:r>
      <w:r w:rsidR="00131667" w:rsidRPr="00F9351B">
        <w:rPr>
          <w:rFonts w:ascii="Times New Roman" w:hAnsi="Times New Roman" w:cs="Times New Roman"/>
          <w:lang w:val="en-GB"/>
        </w:rPr>
        <w:t>of the Ross</w:t>
      </w:r>
      <w:r w:rsidR="00510587" w:rsidRPr="00F9351B">
        <w:rPr>
          <w:rFonts w:ascii="Times New Roman" w:hAnsi="Times New Roman" w:cs="Times New Roman"/>
          <w:lang w:val="en-GB"/>
        </w:rPr>
        <w:t xml:space="preserve"> Sea</w:t>
      </w:r>
      <w:r w:rsidR="00297AE1" w:rsidRPr="00F9351B">
        <w:rPr>
          <w:rFonts w:ascii="Times New Roman" w:hAnsi="Times New Roman" w:cs="Times New Roman"/>
          <w:lang w:val="en-GB"/>
        </w:rPr>
        <w:t>.</w:t>
      </w:r>
      <w:r w:rsidR="005A2FB7" w:rsidRPr="00F9351B">
        <w:rPr>
          <w:rFonts w:ascii="Times New Roman" w:hAnsi="Times New Roman" w:cs="Times New Roman"/>
          <w:lang w:val="en-GB"/>
        </w:rPr>
        <w:t xml:space="preserve"> </w:t>
      </w:r>
      <w:r w:rsidR="007E7A34" w:rsidRPr="00F9351B">
        <w:rPr>
          <w:rFonts w:ascii="Times New Roman" w:hAnsi="Times New Roman" w:cs="Times New Roman"/>
          <w:lang w:val="en-GB"/>
        </w:rPr>
        <w:t>Neverthe</w:t>
      </w:r>
      <w:r w:rsidR="00510587" w:rsidRPr="00F9351B">
        <w:rPr>
          <w:rFonts w:ascii="Times New Roman" w:hAnsi="Times New Roman" w:cs="Times New Roman"/>
          <w:lang w:val="en-GB"/>
        </w:rPr>
        <w:t xml:space="preserve">less, </w:t>
      </w:r>
      <w:r w:rsidR="00EA2DA2" w:rsidRPr="00F9351B">
        <w:rPr>
          <w:rFonts w:ascii="Times New Roman" w:hAnsi="Times New Roman" w:cs="Times New Roman"/>
          <w:lang w:val="en-GB"/>
        </w:rPr>
        <w:t>our</w:t>
      </w:r>
      <w:r w:rsidR="001A378D" w:rsidRPr="00F9351B">
        <w:rPr>
          <w:rFonts w:ascii="Times New Roman" w:hAnsi="Times New Roman" w:cs="Times New Roman"/>
          <w:lang w:val="en-GB"/>
        </w:rPr>
        <w:t xml:space="preserve"> </w:t>
      </w:r>
      <w:r w:rsidR="00B3328C" w:rsidRPr="00F9351B">
        <w:rPr>
          <w:rFonts w:ascii="Times New Roman" w:hAnsi="Times New Roman" w:cs="Times New Roman"/>
          <w:lang w:val="en-GB"/>
        </w:rPr>
        <w:t>knowledge of</w:t>
      </w:r>
      <w:r w:rsidR="00EA2DA2" w:rsidRPr="00F9351B">
        <w:rPr>
          <w:rFonts w:ascii="Times New Roman" w:hAnsi="Times New Roman" w:cs="Times New Roman"/>
          <w:lang w:val="en-GB"/>
        </w:rPr>
        <w:t xml:space="preserve"> the</w:t>
      </w:r>
      <w:r w:rsidR="00B3328C" w:rsidRPr="00F9351B">
        <w:rPr>
          <w:rFonts w:ascii="Times New Roman" w:hAnsi="Times New Roman" w:cs="Times New Roman"/>
          <w:lang w:val="en-GB"/>
        </w:rPr>
        <w:t xml:space="preserve"> </w:t>
      </w:r>
      <w:r w:rsidR="00934C51" w:rsidRPr="00F9351B">
        <w:rPr>
          <w:rFonts w:ascii="Times New Roman" w:hAnsi="Times New Roman" w:cs="Times New Roman"/>
          <w:lang w:val="en-GB"/>
        </w:rPr>
        <w:t xml:space="preserve">structure of </w:t>
      </w:r>
      <w:r w:rsidR="00EA2DA2" w:rsidRPr="00F9351B">
        <w:rPr>
          <w:rFonts w:ascii="Times New Roman" w:hAnsi="Times New Roman" w:cs="Times New Roman"/>
          <w:lang w:val="en-GB"/>
        </w:rPr>
        <w:t xml:space="preserve">the </w:t>
      </w:r>
      <w:r w:rsidR="001A378D" w:rsidRPr="00F9351B">
        <w:rPr>
          <w:rFonts w:ascii="Times New Roman" w:hAnsi="Times New Roman" w:cs="Times New Roman"/>
          <w:lang w:val="en-GB"/>
        </w:rPr>
        <w:t>geological basement</w:t>
      </w:r>
      <w:r w:rsidR="001D2CD6" w:rsidRPr="00F9351B">
        <w:rPr>
          <w:rFonts w:ascii="Times New Roman" w:hAnsi="Times New Roman" w:cs="Times New Roman"/>
          <w:lang w:val="en-GB"/>
        </w:rPr>
        <w:t xml:space="preserve"> </w:t>
      </w:r>
      <w:r w:rsidR="004D1FF4" w:rsidRPr="00F9351B">
        <w:rPr>
          <w:rFonts w:ascii="Times New Roman" w:hAnsi="Times New Roman" w:cs="Times New Roman"/>
          <w:lang w:val="en-GB"/>
        </w:rPr>
        <w:t xml:space="preserve">and </w:t>
      </w:r>
      <w:r w:rsidR="00EA2DA2" w:rsidRPr="00F9351B">
        <w:rPr>
          <w:rFonts w:ascii="Times New Roman" w:hAnsi="Times New Roman" w:cs="Times New Roman"/>
          <w:lang w:val="en-GB"/>
        </w:rPr>
        <w:t xml:space="preserve">the </w:t>
      </w:r>
      <w:r w:rsidR="004D1FF4" w:rsidRPr="00F9351B">
        <w:rPr>
          <w:rFonts w:ascii="Times New Roman" w:hAnsi="Times New Roman" w:cs="Times New Roman"/>
          <w:lang w:val="en-GB"/>
        </w:rPr>
        <w:t xml:space="preserve">deeper crust </w:t>
      </w:r>
      <w:r w:rsidR="00EA2DA2" w:rsidRPr="00F9351B">
        <w:rPr>
          <w:rFonts w:ascii="Times New Roman" w:hAnsi="Times New Roman" w:cs="Times New Roman"/>
          <w:lang w:val="en-GB"/>
        </w:rPr>
        <w:t>in this area remains limited,</w:t>
      </w:r>
      <w:r w:rsidR="001D2CD6" w:rsidRPr="00F9351B">
        <w:rPr>
          <w:rFonts w:ascii="Times New Roman" w:hAnsi="Times New Roman" w:cs="Times New Roman"/>
          <w:lang w:val="en-GB"/>
        </w:rPr>
        <w:t xml:space="preserve"> due to the </w:t>
      </w:r>
      <w:r w:rsidR="00EA2DA2" w:rsidRPr="00F9351B">
        <w:rPr>
          <w:rFonts w:ascii="Times New Roman" w:hAnsi="Times New Roman" w:cs="Times New Roman"/>
          <w:lang w:val="en-GB"/>
        </w:rPr>
        <w:t xml:space="preserve">low </w:t>
      </w:r>
      <w:r w:rsidR="001D2CD6" w:rsidRPr="00F9351B">
        <w:rPr>
          <w:rFonts w:ascii="Times New Roman" w:hAnsi="Times New Roman" w:cs="Times New Roman"/>
          <w:lang w:val="en-GB"/>
        </w:rPr>
        <w:t xml:space="preserve">quality and </w:t>
      </w:r>
      <w:r w:rsidR="00EA2DA2" w:rsidRPr="00F9351B">
        <w:rPr>
          <w:rFonts w:ascii="Times New Roman" w:hAnsi="Times New Roman" w:cs="Times New Roman"/>
          <w:lang w:val="en-GB"/>
        </w:rPr>
        <w:t xml:space="preserve">sparsity of </w:t>
      </w:r>
      <w:r w:rsidR="001D2CD6" w:rsidRPr="00F9351B">
        <w:rPr>
          <w:rFonts w:ascii="Times New Roman" w:hAnsi="Times New Roman" w:cs="Times New Roman"/>
          <w:lang w:val="en-GB"/>
        </w:rPr>
        <w:t>valuable data.</w:t>
      </w:r>
      <w:r w:rsidR="00661803" w:rsidRPr="00F9351B">
        <w:rPr>
          <w:rFonts w:ascii="Times New Roman" w:hAnsi="Times New Roman" w:cs="Times New Roman"/>
          <w:lang w:val="en-GB"/>
        </w:rPr>
        <w:t xml:space="preserve"> </w:t>
      </w:r>
      <w:r w:rsidR="002279D3" w:rsidRPr="00F9351B">
        <w:rPr>
          <w:rFonts w:ascii="Times New Roman" w:hAnsi="Times New Roman" w:cs="Times New Roman"/>
          <w:lang w:val="en-GB"/>
        </w:rPr>
        <w:t xml:space="preserve">Some workers </w:t>
      </w:r>
      <w:r w:rsidR="002F04BA">
        <w:rPr>
          <w:rFonts w:ascii="Times New Roman" w:hAnsi="Times New Roman" w:cs="Times New Roman"/>
          <w:noProof/>
          <w:lang w:val="en-GB"/>
        </w:rPr>
        <w:lastRenderedPageBreak/>
        <w:t>(Coren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1994; Marson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1997)</w:t>
      </w:r>
      <w:r w:rsidR="00661803" w:rsidRPr="00F9351B">
        <w:rPr>
          <w:rFonts w:ascii="Times New Roman" w:hAnsi="Times New Roman" w:cs="Times New Roman"/>
          <w:lang w:val="en-GB"/>
        </w:rPr>
        <w:t xml:space="preserve"> </w:t>
      </w:r>
      <w:r w:rsidR="00EA2DA2" w:rsidRPr="00F9351B">
        <w:rPr>
          <w:rFonts w:ascii="Times New Roman" w:hAnsi="Times New Roman" w:cs="Times New Roman"/>
          <w:lang w:val="en-GB"/>
        </w:rPr>
        <w:t xml:space="preserve">have </w:t>
      </w:r>
      <w:r w:rsidR="00661803" w:rsidRPr="00F9351B">
        <w:rPr>
          <w:rFonts w:ascii="Times New Roman" w:hAnsi="Times New Roman" w:cs="Times New Roman"/>
          <w:lang w:val="en-GB"/>
        </w:rPr>
        <w:t xml:space="preserve">calculated the Moho depth </w:t>
      </w:r>
      <w:r w:rsidR="00131667" w:rsidRPr="00F9351B">
        <w:rPr>
          <w:rFonts w:ascii="Times New Roman" w:hAnsi="Times New Roman" w:cs="Times New Roman"/>
          <w:lang w:val="en-GB"/>
        </w:rPr>
        <w:t>of the Ross</w:t>
      </w:r>
      <w:r w:rsidR="00661803" w:rsidRPr="00F9351B">
        <w:rPr>
          <w:rFonts w:ascii="Times New Roman" w:hAnsi="Times New Roman" w:cs="Times New Roman"/>
          <w:lang w:val="en-GB"/>
        </w:rPr>
        <w:t xml:space="preserve"> Sea </w:t>
      </w:r>
      <w:r w:rsidR="00BB3342" w:rsidRPr="00F9351B">
        <w:rPr>
          <w:rFonts w:ascii="Times New Roman" w:hAnsi="Times New Roman" w:cs="Times New Roman"/>
          <w:lang w:val="en-GB"/>
        </w:rPr>
        <w:t>using</w:t>
      </w:r>
      <w:r w:rsidR="00661803" w:rsidRPr="00F9351B">
        <w:rPr>
          <w:rFonts w:ascii="Times New Roman" w:hAnsi="Times New Roman" w:cs="Times New Roman"/>
          <w:lang w:val="en-GB"/>
        </w:rPr>
        <w:t xml:space="preserve"> gravity </w:t>
      </w:r>
      <w:r w:rsidR="00BB3342" w:rsidRPr="00F9351B">
        <w:rPr>
          <w:rFonts w:ascii="Times New Roman" w:hAnsi="Times New Roman" w:cs="Times New Roman"/>
          <w:lang w:val="en-GB"/>
        </w:rPr>
        <w:t>data</w:t>
      </w:r>
      <w:r w:rsidR="00661803" w:rsidRPr="00F9351B">
        <w:rPr>
          <w:rFonts w:ascii="Times New Roman" w:hAnsi="Times New Roman" w:cs="Times New Roman"/>
          <w:lang w:val="en-GB"/>
        </w:rPr>
        <w:t xml:space="preserve">. The </w:t>
      </w:r>
      <w:r w:rsidR="0077554A" w:rsidRPr="00F9351B">
        <w:rPr>
          <w:rFonts w:ascii="Times New Roman" w:hAnsi="Times New Roman" w:cs="Times New Roman"/>
          <w:lang w:val="en-GB"/>
        </w:rPr>
        <w:t xml:space="preserve">limited </w:t>
      </w:r>
      <w:r w:rsidR="008F4720" w:rsidRPr="00F9351B">
        <w:rPr>
          <w:rFonts w:ascii="Times New Roman" w:hAnsi="Times New Roman" w:cs="Times New Roman"/>
          <w:lang w:val="en-GB"/>
        </w:rPr>
        <w:t>data</w:t>
      </w:r>
      <w:r w:rsidR="0077554A" w:rsidRPr="00F9351B">
        <w:rPr>
          <w:rFonts w:ascii="Times New Roman" w:hAnsi="Times New Roman" w:cs="Times New Roman"/>
          <w:lang w:val="en-GB"/>
        </w:rPr>
        <w:t xml:space="preserve"> cover</w:t>
      </w:r>
      <w:r w:rsidR="00EA2DA2" w:rsidRPr="00F9351B">
        <w:rPr>
          <w:rFonts w:ascii="Times New Roman" w:hAnsi="Times New Roman" w:cs="Times New Roman"/>
          <w:lang w:val="en-GB"/>
        </w:rPr>
        <w:t>age</w:t>
      </w:r>
      <w:r w:rsidR="0077554A" w:rsidRPr="00F9351B">
        <w:rPr>
          <w:rFonts w:ascii="Times New Roman" w:hAnsi="Times New Roman" w:cs="Times New Roman"/>
          <w:lang w:val="en-GB"/>
        </w:rPr>
        <w:t xml:space="preserve"> and </w:t>
      </w:r>
      <w:r w:rsidR="00EA2DA2" w:rsidRPr="00F9351B">
        <w:rPr>
          <w:rFonts w:ascii="Times New Roman" w:hAnsi="Times New Roman" w:cs="Times New Roman"/>
          <w:lang w:val="en-GB"/>
        </w:rPr>
        <w:t xml:space="preserve">the use of </w:t>
      </w:r>
      <w:r w:rsidR="00661803" w:rsidRPr="00F9351B">
        <w:rPr>
          <w:rFonts w:ascii="Times New Roman" w:hAnsi="Times New Roman" w:cs="Times New Roman"/>
          <w:lang w:val="en-GB"/>
        </w:rPr>
        <w:t>obsolete inversion</w:t>
      </w:r>
      <w:r w:rsidR="00EA2DA2" w:rsidRPr="00F9351B">
        <w:rPr>
          <w:rFonts w:ascii="Times New Roman" w:hAnsi="Times New Roman" w:cs="Times New Roman"/>
          <w:lang w:val="en-GB"/>
        </w:rPr>
        <w:t xml:space="preserve"> techniques</w:t>
      </w:r>
      <w:r w:rsidR="00661803" w:rsidRPr="00F9351B">
        <w:rPr>
          <w:rFonts w:ascii="Times New Roman" w:hAnsi="Times New Roman" w:cs="Times New Roman"/>
          <w:lang w:val="en-GB"/>
        </w:rPr>
        <w:t xml:space="preserve">, such as </w:t>
      </w:r>
      <w:r w:rsidR="00EA2DA2" w:rsidRPr="00F9351B">
        <w:rPr>
          <w:rFonts w:ascii="Times New Roman" w:hAnsi="Times New Roman" w:cs="Times New Roman"/>
          <w:lang w:val="en-GB"/>
        </w:rPr>
        <w:t>those that do not</w:t>
      </w:r>
      <w:r w:rsidR="009B2870" w:rsidRPr="00F9351B">
        <w:rPr>
          <w:rFonts w:ascii="Times New Roman" w:hAnsi="Times New Roman" w:cs="Times New Roman"/>
          <w:lang w:val="en-GB"/>
        </w:rPr>
        <w:t xml:space="preserve"> </w:t>
      </w:r>
      <w:r w:rsidR="00661803" w:rsidRPr="00F9351B">
        <w:rPr>
          <w:rFonts w:ascii="Times New Roman" w:hAnsi="Times New Roman" w:cs="Times New Roman"/>
          <w:lang w:val="en-GB"/>
        </w:rPr>
        <w:t>con</w:t>
      </w:r>
      <w:r w:rsidR="008F4720" w:rsidRPr="00F9351B">
        <w:rPr>
          <w:rFonts w:ascii="Times New Roman" w:hAnsi="Times New Roman" w:cs="Times New Roman"/>
          <w:lang w:val="en-GB"/>
        </w:rPr>
        <w:t>side</w:t>
      </w:r>
      <w:r w:rsidR="00EA2DA2" w:rsidRPr="00F9351B">
        <w:rPr>
          <w:rFonts w:ascii="Times New Roman" w:hAnsi="Times New Roman" w:cs="Times New Roman"/>
          <w:lang w:val="en-GB"/>
        </w:rPr>
        <w:t>r</w:t>
      </w:r>
      <w:r w:rsidR="008F4720" w:rsidRPr="00F9351B">
        <w:rPr>
          <w:rFonts w:ascii="Times New Roman" w:hAnsi="Times New Roman" w:cs="Times New Roman"/>
          <w:lang w:val="en-GB"/>
        </w:rPr>
        <w:t xml:space="preserve"> the effect</w:t>
      </w:r>
      <w:r w:rsidR="00EA2DA2" w:rsidRPr="00F9351B">
        <w:rPr>
          <w:rFonts w:ascii="Times New Roman" w:hAnsi="Times New Roman" w:cs="Times New Roman"/>
          <w:lang w:val="en-GB"/>
        </w:rPr>
        <w:t>s</w:t>
      </w:r>
      <w:r w:rsidR="008F4720" w:rsidRPr="00F9351B">
        <w:rPr>
          <w:rFonts w:ascii="Times New Roman" w:hAnsi="Times New Roman" w:cs="Times New Roman"/>
          <w:lang w:val="en-GB"/>
        </w:rPr>
        <w:t xml:space="preserve"> of sediment thickness</w:t>
      </w:r>
      <w:r w:rsidR="00661803" w:rsidRPr="00F9351B">
        <w:rPr>
          <w:rFonts w:ascii="Times New Roman" w:hAnsi="Times New Roman" w:cs="Times New Roman"/>
          <w:lang w:val="en-GB"/>
        </w:rPr>
        <w:t xml:space="preserve">, </w:t>
      </w:r>
      <w:r w:rsidR="00784814" w:rsidRPr="00F9351B">
        <w:rPr>
          <w:rFonts w:ascii="Times New Roman" w:hAnsi="Times New Roman" w:cs="Times New Roman"/>
          <w:lang w:val="en-GB"/>
        </w:rPr>
        <w:t>lead to</w:t>
      </w:r>
      <w:r w:rsidR="00EA2DA2" w:rsidRPr="00F9351B">
        <w:rPr>
          <w:rFonts w:ascii="Times New Roman" w:hAnsi="Times New Roman" w:cs="Times New Roman"/>
          <w:lang w:val="en-GB"/>
        </w:rPr>
        <w:t xml:space="preserve"> less accurate</w:t>
      </w:r>
      <w:r w:rsidR="00661803" w:rsidRPr="00F9351B">
        <w:rPr>
          <w:rFonts w:ascii="Times New Roman" w:hAnsi="Times New Roman" w:cs="Times New Roman"/>
          <w:lang w:val="en-GB"/>
        </w:rPr>
        <w:t xml:space="preserve"> </w:t>
      </w:r>
      <w:r w:rsidR="00EA2DA2" w:rsidRPr="00F9351B">
        <w:rPr>
          <w:rFonts w:ascii="Times New Roman" w:hAnsi="Times New Roman" w:cs="Times New Roman"/>
          <w:lang w:val="en-GB"/>
        </w:rPr>
        <w:t xml:space="preserve">inversion </w:t>
      </w:r>
      <w:r w:rsidR="00661803" w:rsidRPr="00F9351B">
        <w:rPr>
          <w:rFonts w:ascii="Times New Roman" w:hAnsi="Times New Roman" w:cs="Times New Roman"/>
          <w:lang w:val="en-GB"/>
        </w:rPr>
        <w:t>results</w:t>
      </w:r>
      <w:r w:rsidR="00784814" w:rsidRPr="00F9351B">
        <w:rPr>
          <w:rFonts w:ascii="Times New Roman" w:hAnsi="Times New Roman" w:cs="Times New Roman"/>
          <w:lang w:val="en-GB"/>
        </w:rPr>
        <w:t>.</w:t>
      </w:r>
      <w:r w:rsidR="0077554A" w:rsidRPr="00F9351B">
        <w:rPr>
          <w:rFonts w:ascii="Times New Roman" w:hAnsi="Times New Roman" w:cs="Times New Roman"/>
          <w:lang w:val="en-GB"/>
        </w:rPr>
        <w:t xml:space="preserve"> </w:t>
      </w:r>
      <w:proofErr w:type="spellStart"/>
      <w:ins w:id="11" w:author="ji appple" w:date="2018-08-07T09:40:00Z">
        <w:r w:rsidR="00B51255">
          <w:rPr>
            <w:rFonts w:ascii="Times New Roman" w:hAnsi="Times New Roman" w:cs="Times New Roman"/>
            <w:lang w:val="en-GB"/>
          </w:rPr>
          <w:t>Chaput</w:t>
        </w:r>
        <w:proofErr w:type="spellEnd"/>
        <w:r w:rsidR="00B51255">
          <w:rPr>
            <w:rFonts w:ascii="Times New Roman" w:hAnsi="Times New Roman" w:cs="Times New Roman" w:hint="eastAsia"/>
            <w:lang w:val="en-GB"/>
          </w:rPr>
          <w:t xml:space="preserve"> </w:t>
        </w:r>
        <w:r w:rsidR="00B51255" w:rsidRPr="00B51255">
          <w:rPr>
            <w:rFonts w:ascii="Times New Roman" w:hAnsi="Times New Roman" w:cs="Times New Roman"/>
            <w:i/>
            <w:rPrChange w:id="12" w:author="ji appple" w:date="2018-08-07T09:41:00Z">
              <w:rPr>
                <w:rFonts w:ascii="Times New Roman" w:hAnsi="Times New Roman" w:cs="Times New Roman"/>
              </w:rPr>
            </w:rPrChange>
          </w:rPr>
          <w:t>et al.</w:t>
        </w:r>
        <w:r w:rsidR="00B51255">
          <w:rPr>
            <w:rFonts w:ascii="Times New Roman" w:hAnsi="Times New Roman" w:cs="Times New Roman"/>
          </w:rPr>
          <w:t xml:space="preserve"> (2014)</w:t>
        </w:r>
      </w:ins>
      <w:ins w:id="13" w:author="ji appple" w:date="2018-08-07T09:41:00Z">
        <w:r w:rsidR="00B51255">
          <w:rPr>
            <w:rFonts w:ascii="Times New Roman" w:hAnsi="Times New Roman" w:cs="Times New Roman"/>
          </w:rPr>
          <w:t xml:space="preserve"> estimated the crustal thickness beneath the West Antarctica using P-to-S rece</w:t>
        </w:r>
      </w:ins>
      <w:ins w:id="14" w:author="ji appple" w:date="2018-08-07T09:42:00Z">
        <w:r w:rsidR="00B51255">
          <w:rPr>
            <w:rFonts w:ascii="Times New Roman" w:hAnsi="Times New Roman" w:cs="Times New Roman"/>
          </w:rPr>
          <w:t xml:space="preserve">iver functions </w:t>
        </w:r>
      </w:ins>
      <w:ins w:id="15" w:author="ji appple" w:date="2018-08-07T09:43:00Z">
        <w:r w:rsidR="00B51255">
          <w:rPr>
            <w:rFonts w:ascii="Times New Roman" w:hAnsi="Times New Roman" w:cs="Times New Roman"/>
          </w:rPr>
          <w:t>technique</w:t>
        </w:r>
      </w:ins>
      <w:ins w:id="16" w:author="ji appple" w:date="2018-08-07T09:42:00Z">
        <w:r w:rsidR="00B51255">
          <w:rPr>
            <w:rFonts w:ascii="Times New Roman" w:hAnsi="Times New Roman" w:cs="Times New Roman"/>
          </w:rPr>
          <w:t xml:space="preserve">. </w:t>
        </w:r>
      </w:ins>
      <w:r w:rsidR="0077554A" w:rsidRPr="00F9351B">
        <w:rPr>
          <w:rFonts w:ascii="Times New Roman" w:hAnsi="Times New Roman" w:cs="Times New Roman"/>
          <w:lang w:val="en-GB"/>
        </w:rPr>
        <w:t xml:space="preserve">An </w:t>
      </w:r>
      <w:r w:rsidR="0077554A" w:rsidRPr="00121734">
        <w:rPr>
          <w:rFonts w:ascii="Times New Roman" w:hAnsi="Times New Roman" w:cs="Times New Roman"/>
          <w:i/>
          <w:lang w:val="en-GB"/>
        </w:rPr>
        <w:t>et al.</w:t>
      </w:r>
      <w:r w:rsidR="0077554A" w:rsidRPr="00F9351B">
        <w:rPr>
          <w:rFonts w:ascii="Times New Roman" w:hAnsi="Times New Roman" w:cs="Times New Roman"/>
          <w:lang w:val="en-GB"/>
        </w:rPr>
        <w:t xml:space="preserve"> (2015) inferred</w:t>
      </w:r>
      <w:r w:rsidR="00EA2DA2" w:rsidRPr="00F9351B">
        <w:rPr>
          <w:rFonts w:ascii="Times New Roman" w:hAnsi="Times New Roman" w:cs="Times New Roman"/>
          <w:lang w:val="en-GB"/>
        </w:rPr>
        <w:t xml:space="preserve"> the</w:t>
      </w:r>
      <w:r w:rsidR="0077554A" w:rsidRPr="00F9351B">
        <w:rPr>
          <w:rFonts w:ascii="Times New Roman" w:hAnsi="Times New Roman" w:cs="Times New Roman"/>
          <w:lang w:val="en-GB"/>
        </w:rPr>
        <w:t xml:space="preserve"> Moho topography of </w:t>
      </w:r>
      <w:r w:rsidR="00EA2DA2" w:rsidRPr="00F9351B">
        <w:rPr>
          <w:rFonts w:ascii="Times New Roman" w:hAnsi="Times New Roman" w:cs="Times New Roman"/>
          <w:lang w:val="en-GB"/>
        </w:rPr>
        <w:t xml:space="preserve">the </w:t>
      </w:r>
      <w:r w:rsidR="0077554A" w:rsidRPr="00F9351B">
        <w:rPr>
          <w:rFonts w:ascii="Times New Roman" w:hAnsi="Times New Roman" w:cs="Times New Roman"/>
          <w:lang w:val="en-GB"/>
        </w:rPr>
        <w:t xml:space="preserve">entire Antarctic Plate </w:t>
      </w:r>
      <w:r w:rsidR="00EA2DA2" w:rsidRPr="00F9351B">
        <w:rPr>
          <w:rFonts w:ascii="Times New Roman" w:hAnsi="Times New Roman" w:cs="Times New Roman"/>
          <w:lang w:val="en-GB"/>
        </w:rPr>
        <w:t xml:space="preserve">using </w:t>
      </w:r>
      <w:r w:rsidR="0077554A" w:rsidRPr="00F9351B">
        <w:rPr>
          <w:rFonts w:ascii="Times New Roman" w:hAnsi="Times New Roman" w:cs="Times New Roman"/>
          <w:lang w:val="en-GB"/>
        </w:rPr>
        <w:t xml:space="preserve">the </w:t>
      </w:r>
      <w:r w:rsidR="00EA2DA2" w:rsidRPr="00F9351B">
        <w:rPr>
          <w:rFonts w:ascii="Times New Roman" w:hAnsi="Times New Roman" w:cs="Times New Roman"/>
          <w:lang w:val="en-GB"/>
        </w:rPr>
        <w:t>s</w:t>
      </w:r>
      <w:r w:rsidR="0077554A" w:rsidRPr="00F9351B">
        <w:rPr>
          <w:rFonts w:ascii="Times New Roman" w:hAnsi="Times New Roman" w:cs="Times New Roman"/>
          <w:lang w:val="en-GB"/>
        </w:rPr>
        <w:t>hear velocity model based on tomographic method.</w:t>
      </w:r>
      <w:r w:rsidR="00EA2DA2" w:rsidRPr="00F9351B">
        <w:rPr>
          <w:rFonts w:ascii="Times New Roman" w:hAnsi="Times New Roman" w:cs="Times New Roman"/>
          <w:lang w:val="en-GB"/>
        </w:rPr>
        <w:t xml:space="preserve"> However, t</w:t>
      </w:r>
      <w:r w:rsidR="00723406" w:rsidRPr="00F9351B">
        <w:rPr>
          <w:rFonts w:ascii="Times New Roman" w:hAnsi="Times New Roman" w:cs="Times New Roman"/>
          <w:lang w:val="en-GB"/>
        </w:rPr>
        <w:t>he spatial resolution</w:t>
      </w:r>
      <w:r w:rsidR="00EA2DA2" w:rsidRPr="00F9351B">
        <w:rPr>
          <w:rFonts w:ascii="Times New Roman" w:hAnsi="Times New Roman" w:cs="Times New Roman"/>
          <w:lang w:val="en-GB"/>
        </w:rPr>
        <w:t xml:space="preserve"> of this work does not </w:t>
      </w:r>
      <w:r w:rsidR="0081691F" w:rsidRPr="00F9351B">
        <w:rPr>
          <w:rFonts w:ascii="Times New Roman" w:hAnsi="Times New Roman" w:cs="Times New Roman"/>
          <w:lang w:val="en-GB"/>
        </w:rPr>
        <w:t>reflect</w:t>
      </w:r>
      <w:r w:rsidR="00723406" w:rsidRPr="00F9351B">
        <w:rPr>
          <w:rFonts w:ascii="Times New Roman" w:hAnsi="Times New Roman" w:cs="Times New Roman"/>
          <w:lang w:val="en-GB"/>
        </w:rPr>
        <w:t xml:space="preserve"> the crustal structure </w:t>
      </w:r>
      <w:r w:rsidR="0081691F" w:rsidRPr="00F9351B">
        <w:rPr>
          <w:rFonts w:ascii="Times New Roman" w:hAnsi="Times New Roman" w:cs="Times New Roman"/>
          <w:lang w:val="en-GB"/>
        </w:rPr>
        <w:t xml:space="preserve">within the </w:t>
      </w:r>
      <w:r w:rsidR="00723406" w:rsidRPr="00F9351B">
        <w:rPr>
          <w:rFonts w:ascii="Times New Roman" w:hAnsi="Times New Roman" w:cs="Times New Roman"/>
          <w:lang w:val="en-GB"/>
        </w:rPr>
        <w:t>Ross Sea</w:t>
      </w:r>
      <w:r w:rsidR="0081691F" w:rsidRPr="00F9351B">
        <w:rPr>
          <w:rFonts w:ascii="Times New Roman" w:hAnsi="Times New Roman" w:cs="Times New Roman"/>
          <w:lang w:val="en-GB"/>
        </w:rPr>
        <w:t xml:space="preserve"> region in detail</w:t>
      </w:r>
      <w:r w:rsidR="00723406" w:rsidRPr="00F9351B">
        <w:rPr>
          <w:rFonts w:ascii="Times New Roman" w:hAnsi="Times New Roman" w:cs="Times New Roman"/>
          <w:lang w:val="en-GB"/>
        </w:rPr>
        <w:t>.</w:t>
      </w:r>
      <w:r w:rsidR="0077554A" w:rsidRPr="00F9351B">
        <w:rPr>
          <w:rFonts w:ascii="Times New Roman" w:hAnsi="Times New Roman" w:cs="Times New Roman"/>
          <w:lang w:val="en-GB"/>
        </w:rPr>
        <w:t xml:space="preserve"> </w:t>
      </w:r>
      <w:r w:rsidR="00AF00D5" w:rsidRPr="00F9351B">
        <w:rPr>
          <w:rFonts w:ascii="Times New Roman" w:hAnsi="Times New Roman" w:cs="Times New Roman"/>
          <w:lang w:val="en-GB"/>
        </w:rPr>
        <w:t xml:space="preserve">The data </w:t>
      </w:r>
      <w:r w:rsidR="0081691F" w:rsidRPr="00F9351B">
        <w:rPr>
          <w:rFonts w:ascii="Times New Roman" w:hAnsi="Times New Roman" w:cs="Times New Roman"/>
          <w:lang w:val="en-GB"/>
        </w:rPr>
        <w:t xml:space="preserve">collected by the TAMSEIS </w:t>
      </w:r>
      <w:r w:rsidR="00AF00D5" w:rsidRPr="00F9351B">
        <w:rPr>
          <w:rFonts w:ascii="Times New Roman" w:hAnsi="Times New Roman" w:cs="Times New Roman"/>
          <w:lang w:val="en-GB"/>
        </w:rPr>
        <w:t>seismic stations and</w:t>
      </w:r>
      <w:r w:rsidR="0081691F" w:rsidRPr="00F9351B">
        <w:rPr>
          <w:rFonts w:ascii="Times New Roman" w:hAnsi="Times New Roman" w:cs="Times New Roman"/>
          <w:lang w:val="en-GB"/>
        </w:rPr>
        <w:t xml:space="preserve"> those of</w:t>
      </w:r>
      <w:r w:rsidR="00AF00D5" w:rsidRPr="00F9351B">
        <w:rPr>
          <w:rFonts w:ascii="Times New Roman" w:hAnsi="Times New Roman" w:cs="Times New Roman"/>
          <w:lang w:val="en-GB"/>
        </w:rPr>
        <w:t xml:space="preserve"> </w:t>
      </w:r>
      <w:r w:rsidR="0081691F" w:rsidRPr="00F9351B">
        <w:rPr>
          <w:rFonts w:ascii="Times New Roman" w:hAnsi="Times New Roman" w:cs="Times New Roman"/>
          <w:lang w:val="en-GB"/>
        </w:rPr>
        <w:t xml:space="preserve">the </w:t>
      </w:r>
      <w:r w:rsidR="00FD684F">
        <w:rPr>
          <w:rFonts w:ascii="Times New Roman" w:hAnsi="Times New Roman" w:cs="Times New Roman"/>
          <w:lang w:val="en-GB"/>
        </w:rPr>
        <w:t>TAMNNET</w:t>
      </w:r>
      <w:r w:rsidR="00AF00D5" w:rsidRPr="00F9351B">
        <w:rPr>
          <w:rFonts w:ascii="Times New Roman" w:hAnsi="Times New Roman" w:cs="Times New Roman"/>
          <w:lang w:val="en-GB"/>
        </w:rPr>
        <w:t xml:space="preserve"> can provide more detailed </w:t>
      </w:r>
      <w:r w:rsidR="0081691F" w:rsidRPr="00F9351B">
        <w:rPr>
          <w:rFonts w:ascii="Times New Roman" w:hAnsi="Times New Roman" w:cs="Times New Roman"/>
          <w:lang w:val="en-GB"/>
        </w:rPr>
        <w:t xml:space="preserve">information on the </w:t>
      </w:r>
      <w:r w:rsidR="00AF00D5" w:rsidRPr="00F9351B">
        <w:rPr>
          <w:rFonts w:ascii="Times New Roman" w:hAnsi="Times New Roman" w:cs="Times New Roman"/>
          <w:lang w:val="en-GB"/>
        </w:rPr>
        <w:t xml:space="preserve">crustal structure, but the </w:t>
      </w:r>
      <w:r w:rsidR="0081691F" w:rsidRPr="00F9351B">
        <w:rPr>
          <w:rFonts w:ascii="Times New Roman" w:hAnsi="Times New Roman" w:cs="Times New Roman"/>
          <w:lang w:val="en-GB"/>
        </w:rPr>
        <w:t>relevant stations</w:t>
      </w:r>
      <w:r w:rsidR="00AF00D5" w:rsidRPr="00F9351B">
        <w:rPr>
          <w:rFonts w:ascii="Times New Roman" w:hAnsi="Times New Roman" w:cs="Times New Roman"/>
          <w:lang w:val="en-GB"/>
        </w:rPr>
        <w:t xml:space="preserve"> are </w:t>
      </w:r>
      <w:r w:rsidR="007C3899" w:rsidRPr="00F9351B">
        <w:rPr>
          <w:rFonts w:ascii="Times New Roman" w:hAnsi="Times New Roman" w:cs="Times New Roman"/>
          <w:lang w:val="en-GB"/>
        </w:rPr>
        <w:t>distributed sparsely</w:t>
      </w:r>
      <w:r w:rsidR="00AF00D5" w:rsidRPr="00F9351B">
        <w:rPr>
          <w:rFonts w:ascii="Times New Roman" w:hAnsi="Times New Roman" w:cs="Times New Roman"/>
          <w:lang w:val="en-GB"/>
        </w:rPr>
        <w:t xml:space="preserve"> along the coast </w:t>
      </w:r>
      <w:r w:rsidR="00C661CC">
        <w:rPr>
          <w:rFonts w:ascii="Times New Roman" w:hAnsi="Times New Roman" w:cs="Times New Roman"/>
          <w:lang w:val="en-GB"/>
        </w:rPr>
        <w:t xml:space="preserve">and the hinterland of TAMs </w:t>
      </w:r>
      <w:r w:rsidR="00AF00D5" w:rsidRPr="00F9351B">
        <w:rPr>
          <w:rFonts w:ascii="Times New Roman" w:hAnsi="Times New Roman" w:cs="Times New Roman"/>
          <w:lang w:val="en-GB"/>
        </w:rPr>
        <w:t>and show</w:t>
      </w:r>
      <w:r w:rsidR="0081691F" w:rsidRPr="00F9351B">
        <w:rPr>
          <w:rFonts w:ascii="Times New Roman" w:hAnsi="Times New Roman" w:cs="Times New Roman"/>
          <w:lang w:val="en-GB"/>
        </w:rPr>
        <w:t xml:space="preserve"> only</w:t>
      </w:r>
      <w:r w:rsidR="00AF00D5" w:rsidRPr="00F9351B">
        <w:rPr>
          <w:rFonts w:ascii="Times New Roman" w:hAnsi="Times New Roman" w:cs="Times New Roman"/>
          <w:lang w:val="en-GB"/>
        </w:rPr>
        <w:t xml:space="preserve"> the crustal thickness </w:t>
      </w:r>
      <w:r w:rsidR="007C3899" w:rsidRPr="00F9351B">
        <w:rPr>
          <w:rFonts w:ascii="Times New Roman" w:hAnsi="Times New Roman" w:cs="Times New Roman"/>
          <w:lang w:val="en-GB"/>
        </w:rPr>
        <w:t xml:space="preserve">at </w:t>
      </w:r>
      <w:r w:rsidR="0081691F" w:rsidRPr="00F9351B">
        <w:rPr>
          <w:rFonts w:ascii="Times New Roman" w:hAnsi="Times New Roman" w:cs="Times New Roman"/>
          <w:lang w:val="en-GB"/>
        </w:rPr>
        <w:t>the</w:t>
      </w:r>
      <w:r w:rsidR="00AF00D5" w:rsidRPr="00F9351B">
        <w:rPr>
          <w:rFonts w:ascii="Times New Roman" w:hAnsi="Times New Roman" w:cs="Times New Roman"/>
          <w:lang w:val="en-GB"/>
        </w:rPr>
        <w:t xml:space="preserve"> transition </w:t>
      </w:r>
      <w:r w:rsidR="0081691F" w:rsidRPr="00F9351B">
        <w:rPr>
          <w:rFonts w:ascii="Times New Roman" w:hAnsi="Times New Roman" w:cs="Times New Roman"/>
          <w:lang w:val="en-GB"/>
        </w:rPr>
        <w:t xml:space="preserve">between the </w:t>
      </w:r>
      <w:r w:rsidR="00AF00D5" w:rsidRPr="00F9351B">
        <w:rPr>
          <w:rFonts w:ascii="Times New Roman" w:hAnsi="Times New Roman" w:cs="Times New Roman"/>
          <w:lang w:val="en-GB"/>
        </w:rPr>
        <w:t xml:space="preserve">TAM </w:t>
      </w:r>
      <w:r w:rsidR="0081691F" w:rsidRPr="00F9351B">
        <w:rPr>
          <w:rFonts w:ascii="Times New Roman" w:hAnsi="Times New Roman" w:cs="Times New Roman"/>
          <w:lang w:val="en-GB"/>
        </w:rPr>
        <w:t>and the Ross</w:t>
      </w:r>
      <w:r w:rsidR="00AF00D5" w:rsidRPr="00F9351B">
        <w:rPr>
          <w:rFonts w:ascii="Times New Roman" w:hAnsi="Times New Roman" w:cs="Times New Roman"/>
          <w:lang w:val="en-GB"/>
        </w:rPr>
        <w:t xml:space="preserve"> Sea</w:t>
      </w:r>
      <w:r w:rsidR="0081691F" w:rsidRPr="00F9351B">
        <w:rPr>
          <w:rFonts w:ascii="Times New Roman" w:hAnsi="Times New Roman" w:cs="Times New Roman"/>
          <w:lang w:val="en-GB"/>
        </w:rPr>
        <w:t>; thus, they do not provide information on the</w:t>
      </w:r>
      <w:r w:rsidR="00AF00D5" w:rsidRPr="00F9351B">
        <w:rPr>
          <w:rFonts w:ascii="Times New Roman" w:hAnsi="Times New Roman" w:cs="Times New Roman"/>
          <w:lang w:val="en-GB"/>
        </w:rPr>
        <w:t xml:space="preserve"> </w:t>
      </w:r>
      <w:r w:rsidR="00F849B8" w:rsidRPr="00F9351B">
        <w:rPr>
          <w:rFonts w:ascii="Times New Roman" w:hAnsi="Times New Roman" w:cs="Times New Roman"/>
          <w:lang w:val="en-GB"/>
        </w:rPr>
        <w:t>crust</w:t>
      </w:r>
      <w:r w:rsidR="0081691F" w:rsidRPr="00F9351B">
        <w:rPr>
          <w:rFonts w:ascii="Times New Roman" w:hAnsi="Times New Roman" w:cs="Times New Roman"/>
          <w:lang w:val="en-GB"/>
        </w:rPr>
        <w:t xml:space="preserve"> that underlies</w:t>
      </w:r>
      <w:r w:rsidR="00604EF4" w:rsidRPr="00F9351B">
        <w:rPr>
          <w:rFonts w:ascii="Times New Roman" w:hAnsi="Times New Roman" w:cs="Times New Roman"/>
          <w:lang w:val="en-GB"/>
        </w:rPr>
        <w:t xml:space="preserve"> the Ross</w:t>
      </w:r>
      <w:r w:rsidR="00AF00D5" w:rsidRPr="00F9351B">
        <w:rPr>
          <w:rFonts w:ascii="Times New Roman" w:hAnsi="Times New Roman" w:cs="Times New Roman"/>
          <w:lang w:val="en-GB"/>
        </w:rPr>
        <w:t xml:space="preserve"> Sea</w:t>
      </w:r>
      <w:r w:rsidR="00F849B8" w:rsidRPr="00F9351B">
        <w:rPr>
          <w:rFonts w:ascii="Times New Roman" w:hAnsi="Times New Roman" w:cs="Times New Roman"/>
          <w:lang w:val="en-GB"/>
        </w:rPr>
        <w:t xml:space="preserve"> </w:t>
      </w:r>
      <w:r w:rsidR="002F04BA">
        <w:rPr>
          <w:rFonts w:ascii="Times New Roman" w:hAnsi="Times New Roman" w:cs="Times New Roman"/>
          <w:noProof/>
          <w:lang w:val="en-GB"/>
        </w:rPr>
        <w:t>(Lawrence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2006a; Hansen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2016)</w:t>
      </w:r>
      <w:r w:rsidR="00AF00D5" w:rsidRPr="00F9351B">
        <w:rPr>
          <w:rFonts w:ascii="Times New Roman" w:hAnsi="Times New Roman" w:cs="Times New Roman"/>
          <w:lang w:val="en-GB"/>
        </w:rPr>
        <w:t>.</w:t>
      </w:r>
    </w:p>
    <w:p w14:paraId="7494C248" w14:textId="168A4B7B" w:rsidR="00440AC6" w:rsidRPr="00440AC6" w:rsidRDefault="00440AC6" w:rsidP="00440AC6">
      <w:pPr>
        <w:spacing w:line="480" w:lineRule="auto"/>
        <w:ind w:firstLine="720"/>
        <w:contextualSpacing/>
        <w:rPr>
          <w:rFonts w:ascii="Times New Roman" w:hAnsi="Times New Roman" w:cs="Times New Roman"/>
          <w:lang w:val="en-GB"/>
        </w:rPr>
      </w:pPr>
      <w:r>
        <w:rPr>
          <w:rFonts w:ascii="Times New Roman" w:hAnsi="Times New Roman" w:cs="Times New Roman"/>
          <w:lang w:val="en-GB"/>
        </w:rPr>
        <w:t>[Figure 1 near here]</w:t>
      </w:r>
    </w:p>
    <w:p w14:paraId="3FA55F8E" w14:textId="33F35CDF" w:rsidR="00922B50" w:rsidRPr="00833DAA" w:rsidRDefault="00A64EDC" w:rsidP="00833DAA">
      <w:pPr>
        <w:spacing w:line="360" w:lineRule="auto"/>
        <w:ind w:firstLineChars="200" w:firstLine="480"/>
        <w:rPr>
          <w:rFonts w:ascii="Times New Roman" w:hAnsi="Times New Roman"/>
        </w:rPr>
      </w:pPr>
      <w:r w:rsidRPr="00F9351B">
        <w:rPr>
          <w:rFonts w:ascii="Times New Roman" w:hAnsi="Times New Roman" w:cs="Times New Roman"/>
          <w:lang w:val="en-GB"/>
        </w:rPr>
        <w:t>To</w:t>
      </w:r>
      <w:r w:rsidR="00A67C63" w:rsidRPr="00F9351B">
        <w:rPr>
          <w:rFonts w:ascii="Times New Roman" w:hAnsi="Times New Roman" w:cs="Times New Roman"/>
          <w:lang w:val="en-GB"/>
        </w:rPr>
        <w:t xml:space="preserve"> </w:t>
      </w:r>
      <w:r w:rsidR="0081691F" w:rsidRPr="00F9351B">
        <w:rPr>
          <w:rFonts w:ascii="Times New Roman" w:hAnsi="Times New Roman" w:cs="Times New Roman"/>
          <w:lang w:val="en-GB"/>
        </w:rPr>
        <w:t xml:space="preserve">gain an improved understanding of </w:t>
      </w:r>
      <w:r w:rsidR="001A378D" w:rsidRPr="00F9351B">
        <w:rPr>
          <w:rFonts w:ascii="Times New Roman" w:hAnsi="Times New Roman" w:cs="Times New Roman"/>
          <w:lang w:val="en-GB"/>
        </w:rPr>
        <w:t xml:space="preserve">the crustal structure </w:t>
      </w:r>
      <w:r w:rsidR="00604EF4" w:rsidRPr="00F9351B">
        <w:rPr>
          <w:rFonts w:ascii="Times New Roman" w:hAnsi="Times New Roman" w:cs="Times New Roman"/>
          <w:lang w:val="en-GB"/>
        </w:rPr>
        <w:t>in the Ross</w:t>
      </w:r>
      <w:r w:rsidR="001A378D" w:rsidRPr="00F9351B">
        <w:rPr>
          <w:rFonts w:ascii="Times New Roman" w:hAnsi="Times New Roman" w:cs="Times New Roman"/>
          <w:lang w:val="en-GB"/>
        </w:rPr>
        <w:t xml:space="preserve">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006A740F" w:rsidRPr="00F9351B">
        <w:rPr>
          <w:rFonts w:ascii="Times New Roman" w:hAnsi="Times New Roman" w:cs="Times New Roman"/>
          <w:lang w:val="en-GB"/>
        </w:rPr>
        <w:t xml:space="preserve"> </w:t>
      </w:r>
      <w:r w:rsidR="0081691F" w:rsidRPr="00F9351B">
        <w:rPr>
          <w:rFonts w:ascii="Times New Roman" w:hAnsi="Times New Roman" w:cs="Times New Roman"/>
          <w:lang w:val="en-GB"/>
        </w:rPr>
        <w:t>and the</w:t>
      </w:r>
      <w:r w:rsidR="00A67C63" w:rsidRPr="00F9351B">
        <w:rPr>
          <w:rFonts w:ascii="Times New Roman" w:hAnsi="Times New Roman" w:cs="Times New Roman"/>
          <w:lang w:val="en-GB"/>
        </w:rPr>
        <w:t xml:space="preserve"> </w:t>
      </w:r>
      <w:r w:rsidR="00A6334A">
        <w:rPr>
          <w:rFonts w:ascii="Times New Roman" w:hAnsi="Times New Roman" w:cs="Times New Roman"/>
          <w:lang w:val="en-GB"/>
        </w:rPr>
        <w:t>crustal</w:t>
      </w:r>
      <w:r w:rsidR="00A6334A" w:rsidRPr="00F9351B">
        <w:rPr>
          <w:rFonts w:ascii="Times New Roman" w:hAnsi="Times New Roman" w:cs="Times New Roman"/>
          <w:lang w:val="en-GB"/>
        </w:rPr>
        <w:t xml:space="preserve"> </w:t>
      </w:r>
      <w:r w:rsidR="00A67C63" w:rsidRPr="00F9351B">
        <w:rPr>
          <w:rFonts w:ascii="Times New Roman" w:hAnsi="Times New Roman" w:cs="Times New Roman"/>
          <w:lang w:val="en-GB"/>
        </w:rPr>
        <w:t>extension and thinning</w:t>
      </w:r>
      <w:r w:rsidR="0081691F" w:rsidRPr="00F9351B">
        <w:rPr>
          <w:rFonts w:ascii="Times New Roman" w:hAnsi="Times New Roman" w:cs="Times New Roman"/>
          <w:lang w:val="en-GB"/>
        </w:rPr>
        <w:t xml:space="preserve"> there</w:t>
      </w:r>
      <w:r w:rsidR="000C010D" w:rsidRPr="00F9351B">
        <w:rPr>
          <w:rFonts w:ascii="Times New Roman" w:hAnsi="Times New Roman" w:cs="Times New Roman"/>
          <w:lang w:val="en-GB"/>
        </w:rPr>
        <w:t>, we present new</w:t>
      </w:r>
      <w:r w:rsidR="0081691F" w:rsidRPr="00F9351B">
        <w:rPr>
          <w:rFonts w:ascii="Times New Roman" w:hAnsi="Times New Roman" w:cs="Times New Roman"/>
          <w:lang w:val="en-GB"/>
        </w:rPr>
        <w:t xml:space="preserve"> data on</w:t>
      </w:r>
      <w:r w:rsidR="000C010D" w:rsidRPr="00F9351B">
        <w:rPr>
          <w:rFonts w:ascii="Times New Roman" w:hAnsi="Times New Roman" w:cs="Times New Roman"/>
          <w:lang w:val="en-GB"/>
        </w:rPr>
        <w:t xml:space="preserve"> Moho depth</w:t>
      </w:r>
      <w:r w:rsidR="0081691F" w:rsidRPr="00F9351B">
        <w:rPr>
          <w:rFonts w:ascii="Times New Roman" w:hAnsi="Times New Roman" w:cs="Times New Roman"/>
          <w:lang w:val="en-GB"/>
        </w:rPr>
        <w:t>s</w:t>
      </w:r>
      <w:r w:rsidR="000C010D" w:rsidRPr="00F9351B">
        <w:rPr>
          <w:rFonts w:ascii="Times New Roman" w:hAnsi="Times New Roman" w:cs="Times New Roman"/>
          <w:lang w:val="en-GB"/>
        </w:rPr>
        <w:t xml:space="preserve">, </w:t>
      </w:r>
      <w:r w:rsidR="0081691F" w:rsidRPr="00F9351B">
        <w:rPr>
          <w:rFonts w:ascii="Times New Roman" w:hAnsi="Times New Roman" w:cs="Times New Roman"/>
          <w:lang w:val="en-GB"/>
        </w:rPr>
        <w:t>crustal thicknesses</w:t>
      </w:r>
      <w:r w:rsidR="000C010D" w:rsidRPr="00F9351B">
        <w:rPr>
          <w:rFonts w:ascii="Times New Roman" w:hAnsi="Times New Roman" w:cs="Times New Roman"/>
          <w:lang w:val="en-GB"/>
        </w:rPr>
        <w:t xml:space="preserve"> and</w:t>
      </w:r>
      <w:r w:rsidR="00121734">
        <w:rPr>
          <w:rFonts w:ascii="Times New Roman" w:hAnsi="Times New Roman" w:cs="Times New Roman"/>
          <w:lang w:val="en-GB"/>
        </w:rPr>
        <w:t xml:space="preserve"> the stretching factors</w:t>
      </w:r>
      <w:r w:rsidR="00121734" w:rsidRPr="00F9351B">
        <w:rPr>
          <w:rFonts w:ascii="Times New Roman" w:hAnsi="Times New Roman" w:cs="Times New Roman"/>
          <w:lang w:val="en-GB"/>
        </w:rPr>
        <w:t xml:space="preserve"> (</w:t>
      </w:r>
      <w:r w:rsidR="00121734" w:rsidRPr="00F9351B">
        <w:rPr>
          <w:rFonts w:ascii="Times New Roman" w:hAnsi="Times New Roman" w:cs="Times New Roman"/>
          <w:i/>
          <w:lang w:val="en-GB"/>
        </w:rPr>
        <w:t>β</w:t>
      </w:r>
      <w:r w:rsidR="00121734" w:rsidRPr="00F9351B">
        <w:rPr>
          <w:rFonts w:ascii="Times New Roman" w:hAnsi="Times New Roman" w:cs="Times New Roman"/>
          <w:lang w:val="en-GB"/>
        </w:rPr>
        <w:t>)</w:t>
      </w:r>
      <w:r w:rsidR="00121734">
        <w:rPr>
          <w:rFonts w:ascii="Times New Roman" w:hAnsi="Times New Roman" w:cs="Times New Roman"/>
          <w:lang w:val="en-GB"/>
        </w:rPr>
        <w:t xml:space="preserve"> </w:t>
      </w:r>
      <w:r w:rsidR="0081691F" w:rsidRPr="00F9351B">
        <w:rPr>
          <w:rFonts w:ascii="Times New Roman" w:hAnsi="Times New Roman" w:cs="Times New Roman"/>
          <w:lang w:val="en-GB"/>
        </w:rPr>
        <w:t>of the crust as a whole and the upper and lower crust in this paper</w:t>
      </w:r>
      <w:r w:rsidR="00A67C63" w:rsidRPr="00F9351B">
        <w:rPr>
          <w:rFonts w:ascii="Times New Roman" w:hAnsi="Times New Roman" w:cs="Times New Roman"/>
          <w:lang w:val="en-GB"/>
        </w:rPr>
        <w:t>.</w:t>
      </w:r>
      <w:r w:rsidR="0081691F" w:rsidRPr="00F9351B">
        <w:rPr>
          <w:rFonts w:ascii="Times New Roman" w:hAnsi="Times New Roman" w:cs="Times New Roman"/>
          <w:lang w:val="en-GB"/>
        </w:rPr>
        <w:t xml:space="preserve"> W</w:t>
      </w:r>
      <w:r w:rsidR="006A740F" w:rsidRPr="00F9351B">
        <w:rPr>
          <w:rFonts w:ascii="Times New Roman" w:hAnsi="Times New Roman" w:cs="Times New Roman"/>
          <w:lang w:val="en-GB"/>
        </w:rPr>
        <w:t xml:space="preserve">e </w:t>
      </w:r>
      <w:r w:rsidR="00201052" w:rsidRPr="00F9351B">
        <w:rPr>
          <w:rFonts w:ascii="Times New Roman" w:hAnsi="Times New Roman" w:cs="Times New Roman"/>
          <w:lang w:val="en-GB"/>
        </w:rPr>
        <w:t>adopt</w:t>
      </w:r>
      <w:r w:rsidR="00A7330E" w:rsidRPr="00F9351B">
        <w:rPr>
          <w:rFonts w:ascii="Times New Roman" w:hAnsi="Times New Roman" w:cs="Times New Roman"/>
          <w:lang w:val="en-GB"/>
        </w:rPr>
        <w:t xml:space="preserve"> the GRAV</w:t>
      </w:r>
      <w:r w:rsidR="00121734">
        <w:rPr>
          <w:rFonts w:ascii="Times New Roman" w:hAnsi="Times New Roman" w:cs="Times New Roman"/>
          <w:lang w:val="en-GB"/>
        </w:rPr>
        <w:t>3</w:t>
      </w:r>
      <w:r w:rsidRPr="00F9351B">
        <w:rPr>
          <w:rFonts w:ascii="Times New Roman" w:hAnsi="Times New Roman" w:cs="Times New Roman"/>
          <w:lang w:val="en-GB"/>
        </w:rPr>
        <w:t xml:space="preserve">D </w:t>
      </w:r>
      <w:r w:rsidR="00A7330E" w:rsidRPr="00F9351B">
        <w:rPr>
          <w:rFonts w:ascii="Times New Roman" w:hAnsi="Times New Roman" w:cs="Times New Roman"/>
          <w:lang w:val="en-GB"/>
        </w:rPr>
        <w:t xml:space="preserve">algorithm to </w:t>
      </w:r>
      <w:r w:rsidR="006A740F" w:rsidRPr="00F9351B">
        <w:rPr>
          <w:rFonts w:ascii="Times New Roman" w:hAnsi="Times New Roman" w:cs="Times New Roman"/>
          <w:lang w:val="en-GB"/>
        </w:rPr>
        <w:t>in</w:t>
      </w:r>
      <w:r w:rsidR="00A7330E" w:rsidRPr="00F9351B">
        <w:rPr>
          <w:rFonts w:ascii="Times New Roman" w:hAnsi="Times New Roman" w:cs="Times New Roman"/>
          <w:lang w:val="en-GB"/>
        </w:rPr>
        <w:t>vert</w:t>
      </w:r>
      <w:r w:rsidR="006A740F" w:rsidRPr="00F9351B">
        <w:rPr>
          <w:rFonts w:ascii="Times New Roman" w:hAnsi="Times New Roman" w:cs="Times New Roman"/>
          <w:lang w:val="en-GB"/>
        </w:rPr>
        <w:t xml:space="preserve"> the 3-D </w:t>
      </w:r>
      <w:r w:rsidR="00515704" w:rsidRPr="00F9351B">
        <w:rPr>
          <w:rFonts w:ascii="Times New Roman" w:hAnsi="Times New Roman" w:cs="Times New Roman"/>
          <w:lang w:val="en-GB"/>
        </w:rPr>
        <w:t>density</w:t>
      </w:r>
      <w:r w:rsidR="006A740F" w:rsidRPr="00F9351B">
        <w:rPr>
          <w:rFonts w:ascii="Times New Roman" w:hAnsi="Times New Roman" w:cs="Times New Roman"/>
          <w:lang w:val="en-GB"/>
        </w:rPr>
        <w:t xml:space="preserve"> structure in </w:t>
      </w:r>
      <w:r w:rsidR="00A7330E" w:rsidRPr="00F9351B">
        <w:rPr>
          <w:rFonts w:ascii="Times New Roman" w:hAnsi="Times New Roman" w:cs="Times New Roman"/>
          <w:lang w:val="en-GB"/>
        </w:rPr>
        <w:t>this area</w:t>
      </w:r>
      <w:r w:rsidR="0081691F" w:rsidRPr="00F9351B">
        <w:rPr>
          <w:rFonts w:ascii="Times New Roman" w:hAnsi="Times New Roman" w:cs="Times New Roman"/>
          <w:lang w:val="en-GB"/>
        </w:rPr>
        <w:t>, based on gravity data and a reference model constrained by bathymetric and sediment thickness</w:t>
      </w:r>
      <w:r w:rsidR="004C1674" w:rsidRPr="00F9351B">
        <w:rPr>
          <w:rFonts w:ascii="Times New Roman" w:hAnsi="Times New Roman" w:cs="Times New Roman"/>
          <w:lang w:val="en-GB"/>
        </w:rPr>
        <w:t xml:space="preserve"> data</w:t>
      </w:r>
      <w:r w:rsidR="00A7330E" w:rsidRPr="00F9351B">
        <w:rPr>
          <w:rFonts w:ascii="Times New Roman" w:hAnsi="Times New Roman" w:cs="Times New Roman"/>
          <w:lang w:val="en-GB"/>
        </w:rPr>
        <w:t>.</w:t>
      </w:r>
      <w:r w:rsidR="00201052" w:rsidRPr="00F9351B">
        <w:rPr>
          <w:rFonts w:ascii="Times New Roman" w:hAnsi="Times New Roman" w:cs="Times New Roman"/>
          <w:lang w:val="en-GB"/>
        </w:rPr>
        <w:t xml:space="preserve"> </w:t>
      </w:r>
      <w:r w:rsidR="00515704" w:rsidRPr="00F9351B">
        <w:rPr>
          <w:rFonts w:ascii="Times New Roman" w:hAnsi="Times New Roman" w:cs="Times New Roman"/>
          <w:lang w:val="en-GB"/>
        </w:rPr>
        <w:t>The Moho variations and crustal thickness</w:t>
      </w:r>
      <w:r w:rsidR="0081691F" w:rsidRPr="00F9351B">
        <w:rPr>
          <w:rFonts w:ascii="Times New Roman" w:hAnsi="Times New Roman" w:cs="Times New Roman"/>
          <w:lang w:val="en-GB"/>
        </w:rPr>
        <w:t>es</w:t>
      </w:r>
      <w:r w:rsidR="00515704" w:rsidRPr="00F9351B">
        <w:rPr>
          <w:rFonts w:ascii="Times New Roman" w:hAnsi="Times New Roman" w:cs="Times New Roman"/>
          <w:lang w:val="en-GB"/>
        </w:rPr>
        <w:t xml:space="preserve"> are then identified</w:t>
      </w:r>
      <w:r w:rsidR="00034607" w:rsidRPr="00F9351B">
        <w:rPr>
          <w:rFonts w:ascii="Times New Roman" w:hAnsi="Times New Roman" w:cs="Times New Roman"/>
          <w:lang w:val="en-GB"/>
        </w:rPr>
        <w:t xml:space="preserve"> and assessed </w:t>
      </w:r>
      <w:r w:rsidR="0058059D" w:rsidRPr="00F9351B">
        <w:rPr>
          <w:rFonts w:ascii="Times New Roman" w:hAnsi="Times New Roman" w:cs="Times New Roman"/>
          <w:lang w:val="en-GB"/>
        </w:rPr>
        <w:t xml:space="preserve">in combination </w:t>
      </w:r>
      <w:r w:rsidR="00034607" w:rsidRPr="00F9351B">
        <w:rPr>
          <w:rFonts w:ascii="Times New Roman" w:hAnsi="Times New Roman" w:cs="Times New Roman"/>
          <w:lang w:val="en-GB"/>
        </w:rPr>
        <w:t>with seismic profiles</w:t>
      </w:r>
      <w:r w:rsidR="00515704" w:rsidRPr="00F9351B">
        <w:rPr>
          <w:rFonts w:ascii="Times New Roman" w:hAnsi="Times New Roman" w:cs="Times New Roman"/>
          <w:lang w:val="en-GB"/>
        </w:rPr>
        <w:t xml:space="preserve">. Subsequently, we estimate the </w:t>
      </w:r>
      <w:r w:rsidR="0058059D" w:rsidRPr="00F9351B">
        <w:rPr>
          <w:rFonts w:ascii="Times New Roman" w:hAnsi="Times New Roman" w:cs="Times New Roman"/>
          <w:lang w:val="en-GB"/>
        </w:rPr>
        <w:t xml:space="preserve">upper and lower crustal thicknesses </w:t>
      </w:r>
      <w:r w:rsidR="00515704" w:rsidRPr="00F9351B">
        <w:rPr>
          <w:rFonts w:ascii="Times New Roman" w:hAnsi="Times New Roman" w:cs="Times New Roman"/>
          <w:lang w:val="en-GB"/>
        </w:rPr>
        <w:t xml:space="preserve">based on </w:t>
      </w:r>
      <w:ins w:id="17" w:author="ji appple" w:date="2018-07-03T16:31:00Z">
        <w:r w:rsidR="00AB1E98">
          <w:rPr>
            <w:rFonts w:ascii="Times New Roman" w:hAnsi="Times New Roman" w:cs="Times New Roman"/>
            <w:lang w:val="en-GB"/>
          </w:rPr>
          <w:t xml:space="preserve">the </w:t>
        </w:r>
      </w:ins>
      <w:r w:rsidR="00515704" w:rsidRPr="00F9351B">
        <w:rPr>
          <w:rFonts w:ascii="Times New Roman" w:hAnsi="Times New Roman" w:cs="Times New Roman"/>
          <w:lang w:val="en-GB"/>
        </w:rPr>
        <w:t>OBS</w:t>
      </w:r>
      <w:r w:rsidR="007604F6">
        <w:rPr>
          <w:rFonts w:ascii="Times New Roman" w:hAnsi="Times New Roman" w:cs="Times New Roman"/>
          <w:lang w:val="en-GB"/>
        </w:rPr>
        <w:t xml:space="preserve"> profile</w:t>
      </w:r>
      <w:r w:rsidR="0058059D" w:rsidRPr="00F9351B">
        <w:rPr>
          <w:rFonts w:ascii="Times New Roman" w:hAnsi="Times New Roman" w:cs="Times New Roman"/>
          <w:lang w:val="en-GB"/>
        </w:rPr>
        <w:t xml:space="preserve"> </w:t>
      </w:r>
      <w:r w:rsidR="007604F6">
        <w:rPr>
          <w:rFonts w:ascii="Times New Roman" w:hAnsi="Times New Roman" w:cs="Times New Roman"/>
          <w:lang w:val="en-GB"/>
        </w:rPr>
        <w:t>of ACRUP</w:t>
      </w:r>
      <w:ins w:id="18" w:author="ji appple" w:date="2018-08-05T14:23:00Z">
        <w:r w:rsidR="00EE3FDC">
          <w:rPr>
            <w:rFonts w:ascii="Times New Roman" w:hAnsi="Times New Roman" w:cs="Times New Roman"/>
            <w:lang w:val="en-GB"/>
          </w:rPr>
          <w:t>,</w:t>
        </w:r>
      </w:ins>
      <w:r w:rsidR="007604F6">
        <w:rPr>
          <w:rFonts w:ascii="Times New Roman" w:hAnsi="Times New Roman" w:cs="Times New Roman"/>
          <w:lang w:val="en-GB"/>
        </w:rPr>
        <w:t xml:space="preserve"> </w:t>
      </w:r>
      <w:r w:rsidR="0058059D" w:rsidRPr="00F9351B">
        <w:rPr>
          <w:rFonts w:ascii="Times New Roman" w:hAnsi="Times New Roman" w:cs="Times New Roman"/>
          <w:lang w:val="en-GB"/>
        </w:rPr>
        <w:t>and calculate</w:t>
      </w:r>
      <w:r w:rsidR="00515704" w:rsidRPr="00F9351B">
        <w:rPr>
          <w:rFonts w:ascii="Times New Roman" w:hAnsi="Times New Roman" w:cs="Times New Roman"/>
          <w:lang w:val="en-GB"/>
        </w:rPr>
        <w:t xml:space="preserve"> their thinning factor</w:t>
      </w:r>
      <w:r w:rsidR="00DC6062" w:rsidRPr="00F9351B">
        <w:rPr>
          <w:rFonts w:ascii="Times New Roman" w:hAnsi="Times New Roman" w:cs="Times New Roman"/>
          <w:lang w:val="en-GB"/>
        </w:rPr>
        <w:t>s</w:t>
      </w:r>
      <w:r w:rsidR="00CA0D4A" w:rsidRPr="00F9351B">
        <w:rPr>
          <w:rFonts w:ascii="Times New Roman" w:hAnsi="Times New Roman" w:cs="Times New Roman"/>
          <w:lang w:val="en-GB"/>
        </w:rPr>
        <w:t>.</w:t>
      </w:r>
      <w:r w:rsidR="005F475E" w:rsidRPr="00F9351B">
        <w:rPr>
          <w:rFonts w:ascii="Times New Roman" w:hAnsi="Times New Roman" w:cs="Times New Roman"/>
          <w:lang w:val="en-GB"/>
        </w:rPr>
        <w:t xml:space="preserve"> </w:t>
      </w:r>
      <w:r w:rsidR="0058059D" w:rsidRPr="00F9351B">
        <w:rPr>
          <w:rFonts w:ascii="Times New Roman" w:hAnsi="Times New Roman" w:cs="Times New Roman"/>
          <w:lang w:val="en-GB"/>
        </w:rPr>
        <w:t>T</w:t>
      </w:r>
      <w:r w:rsidR="00DC6062" w:rsidRPr="00F9351B">
        <w:rPr>
          <w:rFonts w:ascii="Times New Roman" w:hAnsi="Times New Roman" w:cs="Times New Roman"/>
          <w:lang w:val="en-GB"/>
        </w:rPr>
        <w:t>he</w:t>
      </w:r>
      <w:r w:rsidR="0018550F" w:rsidRPr="00F9351B">
        <w:rPr>
          <w:rFonts w:ascii="Times New Roman" w:hAnsi="Times New Roman" w:cs="Times New Roman"/>
          <w:lang w:val="en-GB"/>
        </w:rPr>
        <w:t xml:space="preserve"> extensional mechanism</w:t>
      </w:r>
      <w:r w:rsidR="0058059D" w:rsidRPr="00F9351B">
        <w:rPr>
          <w:rFonts w:ascii="Times New Roman" w:hAnsi="Times New Roman" w:cs="Times New Roman"/>
          <w:lang w:val="en-GB"/>
        </w:rPr>
        <w:t>s</w:t>
      </w:r>
      <w:r w:rsidR="00CE5AA0" w:rsidRPr="00F9351B">
        <w:rPr>
          <w:rFonts w:ascii="Times New Roman" w:hAnsi="Times New Roman" w:cs="Times New Roman"/>
          <w:lang w:val="en-GB"/>
        </w:rPr>
        <w:t xml:space="preserve"> </w:t>
      </w:r>
      <w:r w:rsidR="00DC6062" w:rsidRPr="00F9351B">
        <w:rPr>
          <w:rFonts w:ascii="Times New Roman" w:hAnsi="Times New Roman" w:cs="Times New Roman"/>
          <w:lang w:val="en-GB"/>
        </w:rPr>
        <w:t xml:space="preserve">and geodynamics </w:t>
      </w:r>
      <w:r w:rsidR="00131667" w:rsidRPr="00F9351B">
        <w:rPr>
          <w:rFonts w:ascii="Times New Roman" w:hAnsi="Times New Roman" w:cs="Times New Roman"/>
          <w:lang w:val="en-GB"/>
        </w:rPr>
        <w:t xml:space="preserve">of </w:t>
      </w:r>
      <w:r w:rsidR="00833DAA">
        <w:rPr>
          <w:rFonts w:ascii="Times New Roman" w:hAnsi="Times New Roman" w:cs="Times New Roman"/>
          <w:lang w:val="en-GB"/>
        </w:rPr>
        <w:t xml:space="preserve">the </w:t>
      </w:r>
      <w:r w:rsidR="00131667" w:rsidRPr="00F9351B">
        <w:rPr>
          <w:rFonts w:ascii="Times New Roman" w:hAnsi="Times New Roman" w:cs="Times New Roman"/>
          <w:lang w:val="en-GB"/>
        </w:rPr>
        <w:t>Ross</w:t>
      </w:r>
      <w:r w:rsidR="00CE5AA0" w:rsidRPr="00F9351B">
        <w:rPr>
          <w:rFonts w:ascii="Times New Roman" w:hAnsi="Times New Roman" w:cs="Times New Roman"/>
          <w:lang w:val="en-GB"/>
        </w:rPr>
        <w:t xml:space="preserve"> Sea</w:t>
      </w:r>
      <w:r w:rsidR="00E41C0E" w:rsidRPr="00E41C0E">
        <w:rPr>
          <w:rFonts w:ascii="Times New Roman" w:hAnsi="Times New Roman" w:cs="Times New Roman"/>
          <w:lang w:val="en-GB"/>
        </w:rPr>
        <w:t xml:space="preserve"> </w:t>
      </w:r>
      <w:r w:rsidR="00E41C0E" w:rsidRPr="00F9351B">
        <w:rPr>
          <w:rFonts w:ascii="Times New Roman" w:hAnsi="Times New Roman" w:cs="Times New Roman"/>
          <w:lang w:val="en-GB"/>
        </w:rPr>
        <w:t>basin</w:t>
      </w:r>
      <w:r w:rsidR="00E41C0E">
        <w:rPr>
          <w:rFonts w:ascii="Times New Roman" w:hAnsi="Times New Roman" w:cs="Times New Roman"/>
          <w:lang w:val="en-GB"/>
        </w:rPr>
        <w:t>s</w:t>
      </w:r>
      <w:r w:rsidR="00CE5AA0" w:rsidRPr="00F9351B">
        <w:rPr>
          <w:rFonts w:ascii="Times New Roman" w:hAnsi="Times New Roman" w:cs="Times New Roman"/>
          <w:lang w:val="en-GB"/>
        </w:rPr>
        <w:t xml:space="preserve"> </w:t>
      </w:r>
      <w:r w:rsidR="00604EF4" w:rsidRPr="00F9351B">
        <w:rPr>
          <w:rFonts w:ascii="Times New Roman" w:hAnsi="Times New Roman" w:cs="Times New Roman"/>
          <w:lang w:val="en-GB"/>
        </w:rPr>
        <w:t xml:space="preserve">since the </w:t>
      </w:r>
      <w:r w:rsidR="00761198" w:rsidRPr="00F9351B">
        <w:rPr>
          <w:rFonts w:ascii="Times New Roman" w:hAnsi="Times New Roman" w:cs="Times New Roman"/>
          <w:lang w:val="en-GB"/>
        </w:rPr>
        <w:t>Late Cretaceous</w:t>
      </w:r>
      <w:r w:rsidR="00311368" w:rsidRPr="00F9351B">
        <w:rPr>
          <w:rFonts w:ascii="Times New Roman" w:hAnsi="Times New Roman" w:cs="Times New Roman"/>
          <w:lang w:val="en-GB"/>
        </w:rPr>
        <w:t xml:space="preserve"> </w:t>
      </w:r>
      <w:r w:rsidR="00DC6062" w:rsidRPr="00F9351B">
        <w:rPr>
          <w:rFonts w:ascii="Times New Roman" w:hAnsi="Times New Roman" w:cs="Times New Roman"/>
          <w:lang w:val="en-GB"/>
        </w:rPr>
        <w:t xml:space="preserve">are </w:t>
      </w:r>
      <w:r w:rsidR="0058059D" w:rsidRPr="00F9351B">
        <w:rPr>
          <w:rFonts w:ascii="Times New Roman" w:hAnsi="Times New Roman" w:cs="Times New Roman"/>
          <w:lang w:val="en-GB"/>
        </w:rPr>
        <w:t xml:space="preserve">then </w:t>
      </w:r>
      <w:r w:rsidR="00DC6062" w:rsidRPr="00F9351B">
        <w:rPr>
          <w:rFonts w:ascii="Times New Roman" w:hAnsi="Times New Roman" w:cs="Times New Roman"/>
          <w:lang w:val="en-GB"/>
        </w:rPr>
        <w:t xml:space="preserve">discussed. </w:t>
      </w:r>
      <w:r w:rsidR="00CA0D4A" w:rsidRPr="00F9351B">
        <w:rPr>
          <w:rFonts w:ascii="Times New Roman" w:hAnsi="Times New Roman" w:cs="Times New Roman"/>
          <w:lang w:val="en-GB"/>
        </w:rPr>
        <w:t>Finally</w:t>
      </w:r>
      <w:r w:rsidR="00DC6062" w:rsidRPr="00F9351B">
        <w:rPr>
          <w:rFonts w:ascii="Times New Roman" w:hAnsi="Times New Roman" w:cs="Times New Roman"/>
          <w:lang w:val="en-GB"/>
        </w:rPr>
        <w:t xml:space="preserve">, </w:t>
      </w:r>
      <w:r w:rsidR="0058059D" w:rsidRPr="00F9351B">
        <w:rPr>
          <w:rFonts w:ascii="Times New Roman" w:hAnsi="Times New Roman" w:cs="Times New Roman"/>
          <w:lang w:val="en-GB"/>
        </w:rPr>
        <w:lastRenderedPageBreak/>
        <w:t xml:space="preserve">through a </w:t>
      </w:r>
      <w:r w:rsidR="00A95ACC">
        <w:rPr>
          <w:rFonts w:ascii="Times New Roman" w:hAnsi="Times New Roman" w:cs="Times New Roman"/>
          <w:lang w:val="en-GB"/>
        </w:rPr>
        <w:t>joint</w:t>
      </w:r>
      <w:r w:rsidR="00DC6062" w:rsidRPr="00F9351B">
        <w:rPr>
          <w:rFonts w:ascii="Times New Roman" w:hAnsi="Times New Roman" w:cs="Times New Roman"/>
          <w:lang w:val="en-GB"/>
        </w:rPr>
        <w:t xml:space="preserve"> analysis of </w:t>
      </w:r>
      <w:r w:rsidR="00394694" w:rsidRPr="00F9351B">
        <w:rPr>
          <w:rFonts w:ascii="Times New Roman" w:hAnsi="Times New Roman" w:cs="Times New Roman"/>
          <w:lang w:val="en-GB"/>
        </w:rPr>
        <w:t xml:space="preserve">the depths of the </w:t>
      </w:r>
      <w:r w:rsidR="00EB1DEF" w:rsidRPr="00F9351B">
        <w:rPr>
          <w:rFonts w:ascii="Times New Roman" w:hAnsi="Times New Roman" w:cs="Times New Roman"/>
          <w:lang w:val="en-GB"/>
        </w:rPr>
        <w:t>Curie point</w:t>
      </w:r>
      <w:r w:rsidR="00DC6062" w:rsidRPr="00F9351B">
        <w:rPr>
          <w:rFonts w:ascii="Times New Roman" w:hAnsi="Times New Roman" w:cs="Times New Roman"/>
          <w:lang w:val="en-GB"/>
        </w:rPr>
        <w:t xml:space="preserve"> and </w:t>
      </w:r>
      <w:r w:rsidR="00394694" w:rsidRPr="00F9351B">
        <w:rPr>
          <w:rFonts w:ascii="Times New Roman" w:hAnsi="Times New Roman" w:cs="Times New Roman"/>
          <w:lang w:val="en-GB"/>
        </w:rPr>
        <w:t xml:space="preserve">the </w:t>
      </w:r>
      <w:r w:rsidR="00DC6062" w:rsidRPr="00F9351B">
        <w:rPr>
          <w:rFonts w:ascii="Times New Roman" w:hAnsi="Times New Roman" w:cs="Times New Roman"/>
          <w:lang w:val="en-GB"/>
        </w:rPr>
        <w:t xml:space="preserve">Moho, we study </w:t>
      </w:r>
      <w:r w:rsidR="00311368" w:rsidRPr="00F9351B">
        <w:rPr>
          <w:rFonts w:ascii="Times New Roman" w:hAnsi="Times New Roman" w:cs="Times New Roman"/>
          <w:lang w:val="en-GB"/>
        </w:rPr>
        <w:t>the geothermal structure and the origin</w:t>
      </w:r>
      <w:r w:rsidR="0058059D" w:rsidRPr="00F9351B">
        <w:rPr>
          <w:rFonts w:ascii="Times New Roman" w:hAnsi="Times New Roman" w:cs="Times New Roman"/>
          <w:lang w:val="en-GB"/>
        </w:rPr>
        <w:t>s</w:t>
      </w:r>
      <w:r w:rsidR="00311368" w:rsidRPr="00F9351B">
        <w:rPr>
          <w:rFonts w:ascii="Times New Roman" w:hAnsi="Times New Roman" w:cs="Times New Roman"/>
          <w:lang w:val="en-GB"/>
        </w:rPr>
        <w:t xml:space="preserve"> of upper mantle magnetization</w:t>
      </w:r>
      <w:r w:rsidR="00833DAA">
        <w:rPr>
          <w:rFonts w:ascii="Times New Roman" w:hAnsi="Times New Roman"/>
        </w:rPr>
        <w:t>.</w:t>
      </w:r>
    </w:p>
    <w:p w14:paraId="11F8240D" w14:textId="77777777" w:rsidR="00226986" w:rsidRPr="00F9351B" w:rsidRDefault="00226986" w:rsidP="00833DAA">
      <w:pPr>
        <w:spacing w:line="480" w:lineRule="auto"/>
        <w:contextualSpacing/>
        <w:rPr>
          <w:rFonts w:ascii="Times New Roman" w:hAnsi="Times New Roman" w:cs="Times New Roman"/>
          <w:lang w:val="en-GB"/>
        </w:rPr>
      </w:pPr>
    </w:p>
    <w:p w14:paraId="5D4E607C" w14:textId="67EB95D4" w:rsidR="00D13644" w:rsidRPr="00F9351B" w:rsidRDefault="00226986" w:rsidP="00833DAA">
      <w:pPr>
        <w:pStyle w:val="2"/>
        <w:spacing w:before="0" w:after="0" w:line="480" w:lineRule="auto"/>
        <w:contextualSpacing/>
        <w:rPr>
          <w:rFonts w:ascii="Times New Roman" w:hAnsi="Times New Roman" w:cs="Times New Roman"/>
          <w:sz w:val="24"/>
          <w:szCs w:val="24"/>
          <w:lang w:val="en-GB"/>
        </w:rPr>
      </w:pPr>
      <w:r w:rsidRPr="00F9351B">
        <w:rPr>
          <w:rFonts w:ascii="Times New Roman" w:hAnsi="Times New Roman" w:cs="Times New Roman" w:hint="eastAsia"/>
          <w:sz w:val="24"/>
          <w:szCs w:val="24"/>
          <w:lang w:val="en-GB"/>
        </w:rPr>
        <w:t>2</w:t>
      </w:r>
      <w:r>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GEOLOGICAL SETTING</w:t>
      </w:r>
    </w:p>
    <w:p w14:paraId="40F87623" w14:textId="3AA32833" w:rsidR="00DD5630" w:rsidRPr="001F6E42" w:rsidRDefault="00863C16" w:rsidP="00050B0D">
      <w:pPr>
        <w:spacing w:line="480" w:lineRule="auto"/>
        <w:ind w:firstLineChars="200" w:firstLine="480"/>
        <w:contextualSpacing/>
        <w:rPr>
          <w:rFonts w:ascii="Times New Roman" w:hAnsi="Times New Roman" w:cs="Times New Roman"/>
          <w:lang w:val="en-GB"/>
        </w:rPr>
        <w:pPrChange w:id="19" w:author="Administrator" w:date="2018-08-08T09:28:00Z">
          <w:pPr>
            <w:spacing w:line="480" w:lineRule="auto"/>
            <w:contextualSpacing/>
          </w:pPr>
        </w:pPrChange>
      </w:pPr>
      <w:r w:rsidRPr="00F9351B">
        <w:rPr>
          <w:rFonts w:ascii="Times New Roman" w:hAnsi="Times New Roman" w:cs="Times New Roman"/>
          <w:lang w:val="en-GB"/>
        </w:rPr>
        <w:t>The WARS</w:t>
      </w:r>
      <w:r w:rsidR="00394694" w:rsidRPr="00F9351B">
        <w:rPr>
          <w:rFonts w:ascii="Times New Roman" w:hAnsi="Times New Roman" w:cs="Times New Roman"/>
          <w:lang w:val="en-GB"/>
        </w:rPr>
        <w:t xml:space="preserve"> is </w:t>
      </w:r>
      <w:r w:rsidR="00835D82" w:rsidRPr="00F9351B">
        <w:rPr>
          <w:rFonts w:ascii="Times New Roman" w:hAnsi="Times New Roman" w:cs="Times New Roman"/>
          <w:lang w:val="en-GB"/>
        </w:rPr>
        <w:t xml:space="preserve">the </w:t>
      </w:r>
      <w:r w:rsidR="00E041A4">
        <w:rPr>
          <w:rFonts w:ascii="Times New Roman" w:hAnsi="Times New Roman" w:cs="Times New Roman"/>
          <w:lang w:val="en-GB"/>
        </w:rPr>
        <w:t xml:space="preserve">one of the </w:t>
      </w:r>
      <w:r w:rsidR="00394694" w:rsidRPr="00F9351B">
        <w:rPr>
          <w:rFonts w:ascii="Times New Roman" w:hAnsi="Times New Roman" w:cs="Times New Roman"/>
          <w:lang w:val="en-GB"/>
        </w:rPr>
        <w:t>largest</w:t>
      </w:r>
      <w:r w:rsidR="00835D82" w:rsidRPr="00F9351B">
        <w:rPr>
          <w:rFonts w:ascii="Times New Roman" w:hAnsi="Times New Roman" w:cs="Times New Roman"/>
          <w:lang w:val="en-GB"/>
        </w:rPr>
        <w:t xml:space="preserve"> </w:t>
      </w:r>
      <w:r w:rsidR="00E041A4">
        <w:rPr>
          <w:rFonts w:ascii="Times New Roman" w:hAnsi="Times New Roman" w:cs="Times New Roman"/>
          <w:lang w:val="en-GB"/>
        </w:rPr>
        <w:t xml:space="preserve">continental </w:t>
      </w:r>
      <w:r w:rsidR="00394694" w:rsidRPr="00F9351B">
        <w:rPr>
          <w:rFonts w:ascii="Times New Roman" w:hAnsi="Times New Roman" w:cs="Times New Roman"/>
          <w:lang w:val="en-GB"/>
        </w:rPr>
        <w:t>rift system</w:t>
      </w:r>
      <w:r w:rsidR="00E041A4">
        <w:rPr>
          <w:rFonts w:ascii="Times New Roman" w:hAnsi="Times New Roman" w:cs="Times New Roman"/>
          <w:lang w:val="en-GB"/>
        </w:rPr>
        <w:t>s</w:t>
      </w:r>
      <w:r w:rsidR="00835D82" w:rsidRPr="00F9351B">
        <w:rPr>
          <w:rFonts w:ascii="Times New Roman" w:hAnsi="Times New Roman" w:cs="Times New Roman"/>
          <w:lang w:val="en-GB"/>
        </w:rPr>
        <w:t xml:space="preserve"> </w:t>
      </w:r>
      <w:r w:rsidR="00E041A4">
        <w:rPr>
          <w:rFonts w:ascii="Times New Roman" w:hAnsi="Times New Roman" w:cs="Times New Roman"/>
          <w:lang w:val="en-GB"/>
        </w:rPr>
        <w:t>on Earth</w:t>
      </w:r>
      <w:r w:rsidR="0061317C" w:rsidRPr="00F9351B">
        <w:rPr>
          <w:rFonts w:ascii="Times New Roman" w:hAnsi="Times New Roman" w:cs="Times New Roman"/>
          <w:lang w:val="en-GB"/>
        </w:rPr>
        <w:t xml:space="preserve">. </w:t>
      </w:r>
      <w:ins w:id="20" w:author="ji appple" w:date="2018-07-03T16:31:00Z">
        <w:r w:rsidR="00AB1E98">
          <w:rPr>
            <w:rFonts w:ascii="Times New Roman" w:hAnsi="Times New Roman" w:cs="Times New Roman"/>
            <w:lang w:val="en-GB"/>
          </w:rPr>
          <w:t>Its length exceeds 3000 km</w:t>
        </w:r>
      </w:ins>
      <w:ins w:id="21" w:author="ji appple" w:date="2018-07-03T16:38:00Z">
        <w:r w:rsidR="00AB1E98">
          <w:rPr>
            <w:rFonts w:ascii="Times New Roman" w:hAnsi="Times New Roman" w:cs="Times New Roman"/>
            <w:lang w:val="en-GB"/>
          </w:rPr>
          <w:t>,</w:t>
        </w:r>
      </w:ins>
      <w:ins w:id="22" w:author="ji appple" w:date="2018-07-03T16:35:00Z">
        <w:r w:rsidR="00AB1E98">
          <w:rPr>
            <w:rFonts w:ascii="Times New Roman" w:hAnsi="Times New Roman" w:cs="Times New Roman"/>
            <w:lang w:val="en-GB"/>
          </w:rPr>
          <w:t xml:space="preserve"> and width is 750 km to 1000 km. I</w:t>
        </w:r>
      </w:ins>
      <w:del w:id="23" w:author="ji appple" w:date="2018-07-03T16:35:00Z">
        <w:r w:rsidR="0061317C" w:rsidRPr="00F9351B" w:rsidDel="00AB1E98">
          <w:rPr>
            <w:rFonts w:ascii="Times New Roman" w:hAnsi="Times New Roman" w:cs="Times New Roman"/>
            <w:lang w:val="en-GB"/>
          </w:rPr>
          <w:delText>It</w:delText>
        </w:r>
        <w:r w:rsidR="00394694" w:rsidRPr="00F9351B" w:rsidDel="00AB1E98">
          <w:rPr>
            <w:rFonts w:ascii="Times New Roman" w:hAnsi="Times New Roman" w:cs="Times New Roman"/>
            <w:lang w:val="en-GB"/>
          </w:rPr>
          <w:delText xml:space="preserve"> extends over a distance of</w:delText>
        </w:r>
        <w:r w:rsidR="00904186" w:rsidRPr="00F9351B" w:rsidDel="00AB1E98">
          <w:rPr>
            <w:rFonts w:ascii="Times New Roman" w:hAnsi="Times New Roman" w:cs="Times New Roman"/>
            <w:lang w:val="en-GB"/>
          </w:rPr>
          <w:delText xml:space="preserve"> more than 3000 km</w:delText>
        </w:r>
        <w:r w:rsidR="0061317C" w:rsidRPr="00F9351B" w:rsidDel="00AB1E98">
          <w:rPr>
            <w:rFonts w:ascii="Times New Roman" w:hAnsi="Times New Roman" w:cs="Times New Roman"/>
            <w:lang w:val="en-GB"/>
          </w:rPr>
          <w:delText xml:space="preserve"> and</w:delText>
        </w:r>
        <w:r w:rsidR="00394694" w:rsidRPr="00F9351B" w:rsidDel="00AB1E98">
          <w:rPr>
            <w:rFonts w:ascii="Times New Roman" w:hAnsi="Times New Roman" w:cs="Times New Roman"/>
            <w:lang w:val="en-GB"/>
          </w:rPr>
          <w:delText xml:space="preserve"> is</w:delText>
        </w:r>
        <w:r w:rsidR="00904186" w:rsidRPr="00F9351B" w:rsidDel="00AB1E98">
          <w:rPr>
            <w:rFonts w:ascii="Times New Roman" w:hAnsi="Times New Roman" w:cs="Times New Roman"/>
            <w:lang w:val="en-GB"/>
          </w:rPr>
          <w:delText xml:space="preserve"> 750 </w:delText>
        </w:r>
        <w:r w:rsidR="009D6954" w:rsidRPr="00F9351B" w:rsidDel="00AB1E98">
          <w:rPr>
            <w:rFonts w:ascii="Times New Roman" w:hAnsi="Times New Roman" w:cs="Times New Roman"/>
            <w:lang w:val="en-GB"/>
          </w:rPr>
          <w:delText xml:space="preserve">km </w:delText>
        </w:r>
        <w:r w:rsidR="00904186" w:rsidRPr="00F9351B" w:rsidDel="00AB1E98">
          <w:rPr>
            <w:rFonts w:ascii="Times New Roman" w:hAnsi="Times New Roman" w:cs="Times New Roman"/>
            <w:lang w:val="en-GB"/>
          </w:rPr>
          <w:delText>to 1000 km in width</w:delText>
        </w:r>
        <w:r w:rsidR="0061317C" w:rsidRPr="00F9351B" w:rsidDel="00AB1E98">
          <w:rPr>
            <w:rFonts w:ascii="Times New Roman" w:hAnsi="Times New Roman" w:cs="Times New Roman"/>
            <w:lang w:val="en-GB"/>
          </w:rPr>
          <w:delText>, and i</w:delText>
        </w:r>
      </w:del>
      <w:r w:rsidR="0061317C" w:rsidRPr="00F9351B">
        <w:rPr>
          <w:rFonts w:ascii="Times New Roman" w:hAnsi="Times New Roman" w:cs="Times New Roman"/>
          <w:lang w:val="en-GB"/>
        </w:rPr>
        <w:t>t</w:t>
      </w:r>
      <w:r w:rsidR="00394694" w:rsidRPr="00F9351B">
        <w:rPr>
          <w:rFonts w:ascii="Times New Roman" w:hAnsi="Times New Roman" w:cs="Times New Roman"/>
          <w:lang w:val="en-GB"/>
        </w:rPr>
        <w:t xml:space="preserve"> d</w:t>
      </w:r>
      <w:r w:rsidRPr="00F9351B">
        <w:rPr>
          <w:rFonts w:ascii="Times New Roman" w:hAnsi="Times New Roman" w:cs="Times New Roman"/>
          <w:lang w:val="en-GB"/>
        </w:rPr>
        <w:t xml:space="preserve">ivides </w:t>
      </w:r>
      <w:r w:rsidR="00761198" w:rsidRPr="00F9351B">
        <w:rPr>
          <w:rFonts w:ascii="Times New Roman" w:hAnsi="Times New Roman" w:cs="Times New Roman"/>
          <w:lang w:val="en-GB"/>
        </w:rPr>
        <w:t>Antarctica</w:t>
      </w:r>
      <w:r w:rsidRPr="00F9351B">
        <w:rPr>
          <w:rFonts w:ascii="Times New Roman" w:hAnsi="Times New Roman" w:cs="Times New Roman"/>
          <w:lang w:val="en-GB"/>
        </w:rPr>
        <w:t xml:space="preserve"> into </w:t>
      </w:r>
      <w:r w:rsidR="00394694" w:rsidRPr="00F9351B">
        <w:rPr>
          <w:rFonts w:ascii="Times New Roman" w:hAnsi="Times New Roman" w:cs="Times New Roman"/>
          <w:lang w:val="en-GB"/>
        </w:rPr>
        <w:t xml:space="preserve">the </w:t>
      </w:r>
      <w:r w:rsidRPr="00F9351B">
        <w:rPr>
          <w:rFonts w:ascii="Times New Roman" w:hAnsi="Times New Roman" w:cs="Times New Roman"/>
          <w:lang w:val="en-GB"/>
        </w:rPr>
        <w:t xml:space="preserve">East Antarctic craton and </w:t>
      </w:r>
      <w:r w:rsidR="00394694" w:rsidRPr="00F9351B">
        <w:rPr>
          <w:rFonts w:ascii="Times New Roman" w:hAnsi="Times New Roman" w:cs="Times New Roman"/>
          <w:lang w:val="en-GB"/>
        </w:rPr>
        <w:t>West Antarctica</w:t>
      </w:r>
      <w:r w:rsidRPr="00F9351B">
        <w:rPr>
          <w:rFonts w:ascii="Times New Roman" w:hAnsi="Times New Roman" w:cs="Times New Roman"/>
          <w:lang w:val="en-GB"/>
        </w:rPr>
        <w:t xml:space="preserve"> (</w:t>
      </w:r>
      <w:r w:rsidR="00761198" w:rsidRPr="00F9351B">
        <w:rPr>
          <w:rFonts w:ascii="Times New Roman" w:hAnsi="Times New Roman" w:cs="Times New Roman"/>
          <w:lang w:val="en-GB"/>
        </w:rPr>
        <w:t xml:space="preserve">including </w:t>
      </w:r>
      <w:r w:rsidRPr="00F9351B">
        <w:rPr>
          <w:rFonts w:ascii="Times New Roman" w:hAnsi="Times New Roman" w:cs="Times New Roman"/>
          <w:lang w:val="en-GB"/>
        </w:rPr>
        <w:t>Marie Byrd Land)</w:t>
      </w:r>
      <w:r w:rsidR="00394694" w:rsidRPr="00F9351B">
        <w:rPr>
          <w:rFonts w:ascii="Times New Roman" w:hAnsi="Times New Roman" w:cs="Times New Roman"/>
          <w:lang w:val="en-GB"/>
        </w:rPr>
        <w:t>. The Ross</w:t>
      </w:r>
      <w:r w:rsidR="00AE4A96" w:rsidRPr="00F9351B">
        <w:rPr>
          <w:rFonts w:ascii="Times New Roman" w:hAnsi="Times New Roman" w:cs="Times New Roman"/>
          <w:lang w:val="en-GB"/>
        </w:rPr>
        <w:t xml:space="preserve"> Sea </w:t>
      </w:r>
      <w:r w:rsidR="00394694" w:rsidRPr="00F9351B">
        <w:rPr>
          <w:rFonts w:ascii="Times New Roman" w:hAnsi="Times New Roman" w:cs="Times New Roman"/>
          <w:lang w:val="en-GB"/>
        </w:rPr>
        <w:t xml:space="preserve">represents </w:t>
      </w:r>
      <w:del w:id="24" w:author="ji appple" w:date="2018-07-03T16:39:00Z">
        <w:r w:rsidR="00394694" w:rsidRPr="00F9351B" w:rsidDel="00AB1E98">
          <w:rPr>
            <w:rFonts w:ascii="Times New Roman" w:hAnsi="Times New Roman" w:cs="Times New Roman"/>
            <w:lang w:val="en-GB"/>
          </w:rPr>
          <w:delText>a minor</w:delText>
        </w:r>
      </w:del>
      <w:ins w:id="25" w:author="ji appple" w:date="2018-07-03T16:39:00Z">
        <w:r w:rsidR="00AB1E98">
          <w:rPr>
            <w:rFonts w:ascii="Times New Roman" w:hAnsi="Times New Roman" w:cs="Times New Roman"/>
            <w:lang w:val="en-GB"/>
          </w:rPr>
          <w:t>the broadest</w:t>
        </w:r>
      </w:ins>
      <w:r w:rsidR="00394694" w:rsidRPr="00F9351B">
        <w:rPr>
          <w:rFonts w:ascii="Times New Roman" w:hAnsi="Times New Roman" w:cs="Times New Roman"/>
          <w:lang w:val="en-GB"/>
        </w:rPr>
        <w:t xml:space="preserve"> part of </w:t>
      </w:r>
      <w:r w:rsidR="00904186" w:rsidRPr="00F9351B">
        <w:rPr>
          <w:rFonts w:ascii="Times New Roman" w:hAnsi="Times New Roman" w:cs="Times New Roman"/>
          <w:lang w:val="en-GB"/>
        </w:rPr>
        <w:t>the WARS</w:t>
      </w:r>
      <w:ins w:id="26" w:author="ji appple" w:date="2018-07-03T16:39:00Z">
        <w:r w:rsidR="00AB1E98">
          <w:rPr>
            <w:rFonts w:ascii="Times New Roman" w:hAnsi="Times New Roman" w:cs="Times New Roman"/>
            <w:lang w:val="en-GB"/>
          </w:rPr>
          <w:t>,</w:t>
        </w:r>
      </w:ins>
      <w:r w:rsidR="00904186" w:rsidRPr="00F9351B">
        <w:rPr>
          <w:rFonts w:ascii="Times New Roman" w:hAnsi="Times New Roman" w:cs="Times New Roman"/>
          <w:lang w:val="en-GB"/>
        </w:rPr>
        <w:t xml:space="preserve"> </w:t>
      </w:r>
      <w:del w:id="27" w:author="ji appple" w:date="2018-07-03T16:39:00Z">
        <w:r w:rsidR="00394694" w:rsidRPr="00F9351B" w:rsidDel="00AB1E98">
          <w:rPr>
            <w:rFonts w:ascii="Times New Roman" w:hAnsi="Times New Roman" w:cs="Times New Roman"/>
            <w:lang w:val="en-GB"/>
          </w:rPr>
          <w:delText>that lies at one end of</w:delText>
        </w:r>
      </w:del>
      <w:ins w:id="28" w:author="ji appple" w:date="2018-07-03T16:41:00Z">
        <w:r w:rsidR="00AB1E98">
          <w:rPr>
            <w:rFonts w:ascii="Times New Roman" w:hAnsi="Times New Roman" w:cs="Times New Roman"/>
            <w:lang w:val="en-GB"/>
          </w:rPr>
          <w:t>bordering</w:t>
        </w:r>
      </w:ins>
      <w:r w:rsidR="00394694" w:rsidRPr="00F9351B">
        <w:rPr>
          <w:rFonts w:ascii="Times New Roman" w:hAnsi="Times New Roman" w:cs="Times New Roman"/>
          <w:lang w:val="en-GB"/>
        </w:rPr>
        <w:t xml:space="preserve"> </w:t>
      </w:r>
      <w:del w:id="29" w:author="ji appple" w:date="2018-07-03T16:41:00Z">
        <w:r w:rsidR="00394694" w:rsidRPr="00F9351B" w:rsidDel="00AB1E98">
          <w:rPr>
            <w:rFonts w:ascii="Times New Roman" w:hAnsi="Times New Roman" w:cs="Times New Roman"/>
            <w:lang w:val="en-GB"/>
          </w:rPr>
          <w:delText>the WARS</w:delText>
        </w:r>
        <w:r w:rsidR="00904186" w:rsidRPr="00F9351B" w:rsidDel="00AB1E98">
          <w:rPr>
            <w:rFonts w:ascii="Times New Roman" w:hAnsi="Times New Roman" w:cs="Times New Roman"/>
            <w:lang w:val="en-GB"/>
          </w:rPr>
          <w:delText xml:space="preserve"> and connects</w:delText>
        </w:r>
        <w:r w:rsidR="00AE4A96" w:rsidRPr="00F9351B" w:rsidDel="00AB1E98">
          <w:rPr>
            <w:rFonts w:ascii="Times New Roman" w:hAnsi="Times New Roman" w:cs="Times New Roman"/>
            <w:lang w:val="en-GB"/>
          </w:rPr>
          <w:delText xml:space="preserve"> </w:delText>
        </w:r>
        <w:r w:rsidR="00394694" w:rsidRPr="00F9351B" w:rsidDel="00AB1E98">
          <w:rPr>
            <w:rFonts w:ascii="Times New Roman" w:hAnsi="Times New Roman" w:cs="Times New Roman"/>
            <w:lang w:val="en-GB"/>
          </w:rPr>
          <w:delText xml:space="preserve">to </w:delText>
        </w:r>
      </w:del>
      <w:r w:rsidR="00394694" w:rsidRPr="00F9351B">
        <w:rPr>
          <w:rFonts w:ascii="Times New Roman" w:hAnsi="Times New Roman" w:cs="Times New Roman"/>
          <w:lang w:val="en-GB"/>
        </w:rPr>
        <w:t xml:space="preserve">the </w:t>
      </w:r>
      <w:r w:rsidR="00AE4A96" w:rsidRPr="00F9351B">
        <w:rPr>
          <w:rFonts w:ascii="Times New Roman" w:hAnsi="Times New Roman" w:cs="Times New Roman"/>
          <w:lang w:val="en-GB"/>
        </w:rPr>
        <w:t>South</w:t>
      </w:r>
      <w:r w:rsidR="00EE6276" w:rsidRPr="00F9351B">
        <w:rPr>
          <w:rFonts w:ascii="Times New Roman" w:hAnsi="Times New Roman" w:cs="Times New Roman"/>
          <w:lang w:val="en-GB"/>
        </w:rPr>
        <w:t>ern</w:t>
      </w:r>
      <w:r w:rsidR="00AE4A96" w:rsidRPr="00F9351B">
        <w:rPr>
          <w:rFonts w:ascii="Times New Roman" w:hAnsi="Times New Roman" w:cs="Times New Roman"/>
          <w:lang w:val="en-GB"/>
        </w:rPr>
        <w:t xml:space="preserve"> Ocean </w:t>
      </w:r>
      <w:r w:rsidR="00394694" w:rsidRPr="00F9351B">
        <w:rPr>
          <w:rFonts w:ascii="Times New Roman" w:hAnsi="Times New Roman" w:cs="Times New Roman"/>
          <w:lang w:val="en-GB"/>
        </w:rPr>
        <w:t>to</w:t>
      </w:r>
      <w:r w:rsidR="00AE4A96" w:rsidRPr="00F9351B">
        <w:rPr>
          <w:rFonts w:ascii="Times New Roman" w:hAnsi="Times New Roman" w:cs="Times New Roman"/>
          <w:lang w:val="en-GB"/>
        </w:rPr>
        <w:t xml:space="preserve"> the north.</w:t>
      </w:r>
      <w:r w:rsidR="00E22F55" w:rsidRPr="00F9351B">
        <w:rPr>
          <w:rFonts w:ascii="Times New Roman" w:hAnsi="Times New Roman" w:cs="Times New Roman"/>
          <w:lang w:val="en-GB"/>
        </w:rPr>
        <w:t xml:space="preserve"> </w:t>
      </w:r>
      <w:r w:rsidR="00394694" w:rsidRPr="00F9351B">
        <w:rPr>
          <w:rFonts w:ascii="Times New Roman" w:hAnsi="Times New Roman" w:cs="Times New Roman"/>
          <w:lang w:val="en-GB"/>
        </w:rPr>
        <w:t>E</w:t>
      </w:r>
      <w:r w:rsidR="00DD5630" w:rsidRPr="00F9351B">
        <w:rPr>
          <w:rFonts w:ascii="Times New Roman" w:hAnsi="Times New Roman" w:cs="Times New Roman"/>
          <w:lang w:val="en-GB"/>
        </w:rPr>
        <w:t xml:space="preserve">vidence from geophysical investigations shows that the Ross Sea </w:t>
      </w:r>
      <w:del w:id="30" w:author="ji appple" w:date="2018-07-03T16:42:00Z">
        <w:r w:rsidR="00A6334A" w:rsidDel="00AB1E98">
          <w:rPr>
            <w:rFonts w:ascii="Times New Roman" w:hAnsi="Times New Roman" w:cs="Times New Roman"/>
            <w:lang w:val="en-GB"/>
          </w:rPr>
          <w:delText>are</w:delText>
        </w:r>
        <w:r w:rsidR="00702070" w:rsidRPr="00F9351B" w:rsidDel="00AB1E98">
          <w:rPr>
            <w:rFonts w:ascii="Times New Roman" w:hAnsi="Times New Roman" w:cs="Times New Roman"/>
            <w:lang w:val="en-GB"/>
          </w:rPr>
          <w:delText xml:space="preserve"> </w:delText>
        </w:r>
      </w:del>
      <w:ins w:id="31" w:author="ji appple" w:date="2018-07-03T16:42:00Z">
        <w:r w:rsidR="00AB1E98">
          <w:rPr>
            <w:rFonts w:ascii="Times New Roman" w:hAnsi="Times New Roman" w:cs="Times New Roman"/>
            <w:lang w:val="en-GB"/>
          </w:rPr>
          <w:t>crust is</w:t>
        </w:r>
        <w:r w:rsidR="00AB1E98" w:rsidRPr="00F9351B">
          <w:rPr>
            <w:rFonts w:ascii="Times New Roman" w:hAnsi="Times New Roman" w:cs="Times New Roman"/>
            <w:lang w:val="en-GB"/>
          </w:rPr>
          <w:t xml:space="preserve"> </w:t>
        </w:r>
      </w:ins>
      <w:r w:rsidR="00702070" w:rsidRPr="00F9351B">
        <w:rPr>
          <w:rFonts w:ascii="Times New Roman" w:hAnsi="Times New Roman" w:cs="Times New Roman"/>
          <w:lang w:val="en-GB"/>
        </w:rPr>
        <w:t>made up of</w:t>
      </w:r>
      <w:r w:rsidR="00DD5630" w:rsidRPr="00F9351B">
        <w:rPr>
          <w:rFonts w:ascii="Times New Roman" w:hAnsi="Times New Roman" w:cs="Times New Roman"/>
          <w:lang w:val="en-GB"/>
        </w:rPr>
        <w:t xml:space="preserve"> </w:t>
      </w:r>
      <w:r w:rsidR="003D59ED" w:rsidRPr="00F9351B">
        <w:rPr>
          <w:rFonts w:ascii="Times New Roman" w:hAnsi="Times New Roman" w:cs="Times New Roman"/>
          <w:lang w:val="en-GB"/>
        </w:rPr>
        <w:t>several</w:t>
      </w:r>
      <w:r w:rsidR="00DD5630" w:rsidRPr="00F9351B">
        <w:rPr>
          <w:rFonts w:ascii="Times New Roman" w:hAnsi="Times New Roman" w:cs="Times New Roman"/>
          <w:lang w:val="en-GB"/>
        </w:rPr>
        <w:t xml:space="preserve"> </w:t>
      </w:r>
      <w:r w:rsidR="00394694" w:rsidRPr="00F9351B">
        <w:rPr>
          <w:rFonts w:ascii="Times New Roman" w:hAnsi="Times New Roman" w:cs="Times New Roman"/>
          <w:lang w:val="en-GB"/>
        </w:rPr>
        <w:t>north-south-</w:t>
      </w:r>
      <w:r w:rsidR="003D59ED" w:rsidRPr="00F9351B">
        <w:rPr>
          <w:rFonts w:ascii="Times New Roman" w:hAnsi="Times New Roman" w:cs="Times New Roman"/>
          <w:lang w:val="en-GB"/>
        </w:rPr>
        <w:t>trending sedimentary basins</w:t>
      </w:r>
      <w:r w:rsidR="00C50716" w:rsidRPr="00F9351B">
        <w:rPr>
          <w:rFonts w:ascii="Times New Roman" w:hAnsi="Times New Roman" w:cs="Times New Roman"/>
          <w:lang w:val="en-GB"/>
        </w:rPr>
        <w:t>,</w:t>
      </w:r>
      <w:r w:rsidR="007F29B4" w:rsidRPr="00F9351B">
        <w:rPr>
          <w:rFonts w:ascii="Times New Roman" w:hAnsi="Times New Roman" w:cs="Times New Roman"/>
          <w:lang w:val="en-GB"/>
        </w:rPr>
        <w:t xml:space="preserve"> </w:t>
      </w:r>
      <w:r w:rsidR="003D2E6A" w:rsidRPr="00F9351B">
        <w:rPr>
          <w:rFonts w:ascii="Times New Roman" w:hAnsi="Times New Roman" w:cs="Times New Roman"/>
          <w:lang w:val="en-GB"/>
        </w:rPr>
        <w:t xml:space="preserve">the </w:t>
      </w:r>
      <w:r w:rsidR="007F29B4" w:rsidRPr="00F9351B">
        <w:rPr>
          <w:rFonts w:ascii="Times New Roman" w:hAnsi="Times New Roman" w:cs="Times New Roman"/>
          <w:lang w:val="en-GB"/>
        </w:rPr>
        <w:t>VLB</w:t>
      </w:r>
      <w:r w:rsidR="003D2E6A" w:rsidRPr="00F9351B">
        <w:rPr>
          <w:rFonts w:ascii="Times New Roman" w:hAnsi="Times New Roman" w:cs="Times New Roman"/>
          <w:lang w:val="en-GB"/>
        </w:rPr>
        <w:t xml:space="preserve">, </w:t>
      </w:r>
      <w:r w:rsidR="00394694" w:rsidRPr="00F9351B">
        <w:rPr>
          <w:rFonts w:ascii="Times New Roman" w:hAnsi="Times New Roman" w:cs="Times New Roman"/>
          <w:lang w:val="en-GB"/>
        </w:rPr>
        <w:t xml:space="preserve">the </w:t>
      </w:r>
      <w:r w:rsidR="003D2E6A" w:rsidRPr="00F9351B">
        <w:rPr>
          <w:rFonts w:ascii="Times New Roman" w:hAnsi="Times New Roman" w:cs="Times New Roman"/>
          <w:lang w:val="en-GB"/>
        </w:rPr>
        <w:t>Central Trough</w:t>
      </w:r>
      <w:r w:rsidR="003D59ED" w:rsidRPr="00F9351B">
        <w:rPr>
          <w:rFonts w:ascii="Times New Roman" w:hAnsi="Times New Roman" w:cs="Times New Roman"/>
          <w:lang w:val="en-GB"/>
        </w:rPr>
        <w:t>,</w:t>
      </w:r>
      <w:r w:rsidR="003D2E6A" w:rsidRPr="00F9351B">
        <w:rPr>
          <w:rFonts w:ascii="Times New Roman" w:hAnsi="Times New Roman" w:cs="Times New Roman"/>
          <w:lang w:val="en-GB"/>
        </w:rPr>
        <w:t xml:space="preserve"> </w:t>
      </w:r>
      <w:r w:rsidR="00394694" w:rsidRPr="00F9351B">
        <w:rPr>
          <w:rFonts w:ascii="Times New Roman" w:hAnsi="Times New Roman" w:cs="Times New Roman"/>
          <w:lang w:val="en-GB"/>
        </w:rPr>
        <w:t xml:space="preserve">the </w:t>
      </w:r>
      <w:r w:rsidR="0062464B" w:rsidRPr="00F9351B">
        <w:rPr>
          <w:rFonts w:ascii="Times New Roman" w:hAnsi="Times New Roman" w:cs="Times New Roman"/>
          <w:lang w:val="en-GB"/>
        </w:rPr>
        <w:t>East</w:t>
      </w:r>
      <w:ins w:id="32" w:author="ji appple" w:date="2018-07-17T10:19:00Z">
        <w:r w:rsidR="007827A5">
          <w:rPr>
            <w:rFonts w:ascii="Times New Roman" w:hAnsi="Times New Roman" w:cs="Times New Roman"/>
            <w:lang w:val="en-GB"/>
          </w:rPr>
          <w:t>ern</w:t>
        </w:r>
      </w:ins>
      <w:r w:rsidR="0062464B" w:rsidRPr="00F9351B">
        <w:rPr>
          <w:rFonts w:ascii="Times New Roman" w:hAnsi="Times New Roman" w:cs="Times New Roman"/>
          <w:lang w:val="en-GB"/>
        </w:rPr>
        <w:t xml:space="preserve"> Basin</w:t>
      </w:r>
      <w:r w:rsidR="00495938">
        <w:rPr>
          <w:rFonts w:ascii="Times New Roman" w:hAnsi="Times New Roman" w:cs="Times New Roman"/>
          <w:lang w:val="en-GB"/>
        </w:rPr>
        <w:t xml:space="preserve"> and</w:t>
      </w:r>
      <w:r w:rsidR="00957E80" w:rsidRPr="00F9351B">
        <w:rPr>
          <w:rFonts w:ascii="Times New Roman" w:hAnsi="Times New Roman" w:cs="Times New Roman"/>
          <w:lang w:val="en-GB"/>
        </w:rPr>
        <w:t xml:space="preserve"> </w:t>
      </w:r>
      <w:r w:rsidR="00394694" w:rsidRPr="00F9351B">
        <w:rPr>
          <w:rFonts w:ascii="Times New Roman" w:hAnsi="Times New Roman" w:cs="Times New Roman"/>
          <w:lang w:val="en-GB"/>
        </w:rPr>
        <w:t xml:space="preserve">the </w:t>
      </w:r>
      <w:r w:rsidR="003D59ED" w:rsidRPr="00F9351B">
        <w:rPr>
          <w:rFonts w:ascii="Times New Roman" w:hAnsi="Times New Roman" w:cs="Times New Roman"/>
          <w:lang w:val="en-GB"/>
        </w:rPr>
        <w:t xml:space="preserve">Northern Basin </w:t>
      </w:r>
      <w:r w:rsidR="003A685B" w:rsidRPr="00F9351B">
        <w:rPr>
          <w:rFonts w:ascii="Times New Roman" w:hAnsi="Times New Roman" w:cs="Times New Roman"/>
          <w:lang w:val="en-GB"/>
        </w:rPr>
        <w:t xml:space="preserve">and </w:t>
      </w:r>
      <w:r w:rsidR="00394694" w:rsidRPr="00F9351B">
        <w:rPr>
          <w:rFonts w:ascii="Times New Roman" w:hAnsi="Times New Roman" w:cs="Times New Roman"/>
          <w:lang w:val="en-GB"/>
        </w:rPr>
        <w:t xml:space="preserve">the </w:t>
      </w:r>
      <w:r w:rsidR="003A685B" w:rsidRPr="00F9351B">
        <w:rPr>
          <w:rFonts w:ascii="Times New Roman" w:hAnsi="Times New Roman" w:cs="Times New Roman"/>
          <w:lang w:val="en-GB"/>
        </w:rPr>
        <w:t>Adare Basin</w:t>
      </w:r>
      <w:r w:rsidR="00C50716" w:rsidRPr="00F9351B">
        <w:rPr>
          <w:rFonts w:ascii="Times New Roman" w:hAnsi="Times New Roman" w:cs="Times New Roman"/>
          <w:lang w:val="en-GB"/>
        </w:rPr>
        <w:t>,</w:t>
      </w:r>
      <w:r w:rsidR="003A685B" w:rsidRPr="00F9351B">
        <w:rPr>
          <w:rFonts w:ascii="Times New Roman" w:hAnsi="Times New Roman" w:cs="Times New Roman"/>
          <w:lang w:val="en-GB"/>
        </w:rPr>
        <w:t xml:space="preserve"> </w:t>
      </w:r>
      <w:r w:rsidR="004D7312" w:rsidRPr="00F9351B">
        <w:rPr>
          <w:rFonts w:ascii="Times New Roman" w:hAnsi="Times New Roman" w:cs="Times New Roman"/>
          <w:lang w:val="en-GB"/>
        </w:rPr>
        <w:t>and</w:t>
      </w:r>
      <w:r w:rsidR="00702070" w:rsidRPr="00F9351B">
        <w:rPr>
          <w:rFonts w:ascii="Times New Roman" w:hAnsi="Times New Roman" w:cs="Times New Roman"/>
          <w:lang w:val="en-GB"/>
        </w:rPr>
        <w:t xml:space="preserve"> two basement </w:t>
      </w:r>
      <w:del w:id="33" w:author="ji appple" w:date="2018-07-01T14:52:00Z">
        <w:r w:rsidR="009B2870" w:rsidRPr="00F9351B" w:rsidDel="00665447">
          <w:rPr>
            <w:rFonts w:ascii="Times New Roman" w:hAnsi="Times New Roman" w:cs="Times New Roman"/>
            <w:lang w:val="en-GB"/>
          </w:rPr>
          <w:delText>rises</w:delText>
        </w:r>
      </w:del>
      <w:ins w:id="34" w:author="ji appple" w:date="2018-07-01T14:52:00Z">
        <w:r w:rsidR="00665447">
          <w:rPr>
            <w:rFonts w:ascii="Times New Roman" w:hAnsi="Times New Roman" w:cs="Times New Roman"/>
            <w:lang w:val="en-GB"/>
          </w:rPr>
          <w:t>highs</w:t>
        </w:r>
      </w:ins>
      <w:r w:rsidR="00394694" w:rsidRPr="00F9351B">
        <w:rPr>
          <w:rFonts w:ascii="Times New Roman" w:hAnsi="Times New Roman" w:cs="Times New Roman"/>
          <w:lang w:val="en-GB"/>
        </w:rPr>
        <w:t>, the</w:t>
      </w:r>
      <w:r w:rsidR="00702070" w:rsidRPr="00F9351B">
        <w:rPr>
          <w:rFonts w:ascii="Times New Roman" w:hAnsi="Times New Roman" w:cs="Times New Roman"/>
          <w:lang w:val="en-GB"/>
        </w:rPr>
        <w:t xml:space="preserve"> </w:t>
      </w:r>
      <w:proofErr w:type="spellStart"/>
      <w:r w:rsidR="00702070" w:rsidRPr="00F9351B">
        <w:rPr>
          <w:rFonts w:ascii="Times New Roman" w:hAnsi="Times New Roman" w:cs="Times New Roman"/>
          <w:lang w:val="en-GB"/>
        </w:rPr>
        <w:t>Coul</w:t>
      </w:r>
      <w:r w:rsidR="004D7312" w:rsidRPr="00F9351B">
        <w:rPr>
          <w:rFonts w:ascii="Times New Roman" w:hAnsi="Times New Roman" w:cs="Times New Roman"/>
          <w:lang w:val="en-GB"/>
        </w:rPr>
        <w:t>man</w:t>
      </w:r>
      <w:proofErr w:type="spellEnd"/>
      <w:r w:rsidR="004D7312" w:rsidRPr="00F9351B">
        <w:rPr>
          <w:rFonts w:ascii="Times New Roman" w:hAnsi="Times New Roman" w:cs="Times New Roman"/>
          <w:lang w:val="en-GB"/>
        </w:rPr>
        <w:t xml:space="preserve"> High and</w:t>
      </w:r>
      <w:r w:rsidR="00394694" w:rsidRPr="00F9351B">
        <w:rPr>
          <w:rFonts w:ascii="Times New Roman" w:hAnsi="Times New Roman" w:cs="Times New Roman"/>
          <w:lang w:val="en-GB"/>
        </w:rPr>
        <w:t xml:space="preserve"> the</w:t>
      </w:r>
      <w:r w:rsidR="004D7312" w:rsidRPr="00F9351B">
        <w:rPr>
          <w:rFonts w:ascii="Times New Roman" w:hAnsi="Times New Roman" w:cs="Times New Roman"/>
          <w:lang w:val="en-GB"/>
        </w:rPr>
        <w:t xml:space="preserve"> Central High</w:t>
      </w:r>
      <w:r w:rsidR="00F6607A" w:rsidRPr="00F9351B">
        <w:rPr>
          <w:rFonts w:ascii="Times New Roman" w:hAnsi="Times New Roman" w:cs="Times New Roman"/>
          <w:lang w:val="en-GB"/>
        </w:rPr>
        <w:t xml:space="preserve"> </w:t>
      </w:r>
      <w:r w:rsidR="002F04BA">
        <w:rPr>
          <w:rFonts w:ascii="Times New Roman" w:hAnsi="Times New Roman" w:cs="Times New Roman"/>
          <w:noProof/>
          <w:lang w:val="en-GB"/>
        </w:rPr>
        <w:t>(Houtz &amp; Davey 1973; Cande &amp; Kent 1995)</w:t>
      </w:r>
      <w:r w:rsidR="0062464B" w:rsidRPr="00F9351B">
        <w:rPr>
          <w:rFonts w:ascii="Times New Roman" w:hAnsi="Times New Roman" w:cs="Times New Roman"/>
          <w:lang w:val="en-GB"/>
        </w:rPr>
        <w:t>.</w:t>
      </w:r>
      <w:r w:rsidR="00DA30FD" w:rsidRPr="00F9351B">
        <w:rPr>
          <w:rFonts w:ascii="Times New Roman" w:hAnsi="Times New Roman" w:cs="Times New Roman"/>
          <w:lang w:val="en-GB"/>
        </w:rPr>
        <w:t xml:space="preserve"> </w:t>
      </w:r>
      <w:r w:rsidR="006D5D09" w:rsidRPr="00F9351B">
        <w:rPr>
          <w:rFonts w:ascii="Times New Roman" w:hAnsi="Times New Roman" w:cs="Times New Roman"/>
          <w:lang w:val="en-GB"/>
        </w:rPr>
        <w:t>Th</w:t>
      </w:r>
      <w:r w:rsidR="00FA1304" w:rsidRPr="00F9351B">
        <w:rPr>
          <w:rFonts w:ascii="Times New Roman" w:hAnsi="Times New Roman" w:cs="Times New Roman"/>
          <w:lang w:val="en-GB"/>
        </w:rPr>
        <w:t>e</w:t>
      </w:r>
      <w:r w:rsidR="00C50716" w:rsidRPr="00F9351B">
        <w:rPr>
          <w:rFonts w:ascii="Times New Roman" w:hAnsi="Times New Roman" w:cs="Times New Roman"/>
          <w:lang w:val="en-GB"/>
        </w:rPr>
        <w:t>se</w:t>
      </w:r>
      <w:r w:rsidR="00A6334A">
        <w:rPr>
          <w:rFonts w:ascii="Times New Roman" w:hAnsi="Times New Roman" w:cs="Times New Roman"/>
          <w:lang w:val="en-GB"/>
        </w:rPr>
        <w:t xml:space="preserve"> sedimentary</w:t>
      </w:r>
      <w:r w:rsidR="00C50716" w:rsidRPr="00F9351B">
        <w:rPr>
          <w:rFonts w:ascii="Times New Roman" w:hAnsi="Times New Roman" w:cs="Times New Roman"/>
          <w:lang w:val="en-GB"/>
        </w:rPr>
        <w:t xml:space="preserve"> basins formed due to</w:t>
      </w:r>
      <w:r w:rsidR="00FA1304" w:rsidRPr="00F9351B">
        <w:rPr>
          <w:rFonts w:ascii="Times New Roman" w:hAnsi="Times New Roman" w:cs="Times New Roman"/>
          <w:lang w:val="en-GB"/>
        </w:rPr>
        <w:t xml:space="preserve"> </w:t>
      </w:r>
      <w:r w:rsidR="006D5D09" w:rsidRPr="00F9351B">
        <w:rPr>
          <w:rFonts w:ascii="Times New Roman" w:hAnsi="Times New Roman" w:cs="Times New Roman"/>
          <w:lang w:val="en-GB"/>
        </w:rPr>
        <w:t xml:space="preserve">crustal extension and thinning </w:t>
      </w:r>
      <w:r w:rsidR="00C50716" w:rsidRPr="00F9351B">
        <w:rPr>
          <w:rFonts w:ascii="Times New Roman" w:hAnsi="Times New Roman" w:cs="Times New Roman"/>
          <w:lang w:val="en-GB"/>
        </w:rPr>
        <w:t xml:space="preserve">within </w:t>
      </w:r>
      <w:r w:rsidR="006D5D09" w:rsidRPr="00F9351B">
        <w:rPr>
          <w:rFonts w:ascii="Times New Roman" w:hAnsi="Times New Roman" w:cs="Times New Roman"/>
          <w:lang w:val="en-GB"/>
        </w:rPr>
        <w:t>the Ross Sea</w:t>
      </w:r>
      <w:r w:rsidR="00C50716" w:rsidRPr="00F9351B">
        <w:rPr>
          <w:rFonts w:ascii="Times New Roman" w:hAnsi="Times New Roman" w:cs="Times New Roman"/>
          <w:lang w:val="en-GB"/>
        </w:rPr>
        <w:t xml:space="preserve"> region,</w:t>
      </w:r>
      <w:r w:rsidR="006D5D09" w:rsidRPr="00F9351B">
        <w:rPr>
          <w:rFonts w:ascii="Times New Roman" w:hAnsi="Times New Roman" w:cs="Times New Roman"/>
          <w:lang w:val="en-GB"/>
        </w:rPr>
        <w:t xml:space="preserve"> </w:t>
      </w:r>
      <w:del w:id="35" w:author="ji appple" w:date="2018-07-03T16:46:00Z">
        <w:r w:rsidR="006D5D09" w:rsidRPr="00F9351B" w:rsidDel="009A5486">
          <w:rPr>
            <w:rFonts w:ascii="Times New Roman" w:hAnsi="Times New Roman" w:cs="Times New Roman"/>
            <w:lang w:val="en-GB"/>
          </w:rPr>
          <w:delText xml:space="preserve">and </w:delText>
        </w:r>
      </w:del>
      <w:r w:rsidR="007465AF" w:rsidRPr="00F9351B">
        <w:rPr>
          <w:rFonts w:ascii="Times New Roman" w:hAnsi="Times New Roman" w:cs="Times New Roman"/>
          <w:lang w:val="en-GB"/>
        </w:rPr>
        <w:t xml:space="preserve">most studies suggest </w:t>
      </w:r>
      <w:ins w:id="36" w:author="ji appple" w:date="2018-07-03T16:48:00Z">
        <w:r w:rsidR="009A5486">
          <w:rPr>
            <w:rFonts w:ascii="Times New Roman" w:hAnsi="Times New Roman" w:cs="Times New Roman"/>
            <w:lang w:val="en-GB"/>
          </w:rPr>
          <w:t xml:space="preserve">that </w:t>
        </w:r>
      </w:ins>
      <w:del w:id="37" w:author="ji appple" w:date="2018-07-03T16:46:00Z">
        <w:r w:rsidR="007465AF" w:rsidRPr="00F9351B" w:rsidDel="009A5486">
          <w:rPr>
            <w:rFonts w:ascii="Times New Roman" w:hAnsi="Times New Roman" w:cs="Times New Roman"/>
            <w:lang w:val="en-GB"/>
          </w:rPr>
          <w:delText xml:space="preserve">that </w:delText>
        </w:r>
        <w:r w:rsidR="006D5D09" w:rsidRPr="00F9351B" w:rsidDel="009A5486">
          <w:rPr>
            <w:rFonts w:ascii="Times New Roman" w:hAnsi="Times New Roman" w:cs="Times New Roman"/>
            <w:lang w:val="en-GB"/>
          </w:rPr>
          <w:delText xml:space="preserve">this </w:delText>
        </w:r>
        <w:r w:rsidR="00C50716" w:rsidRPr="00F9351B" w:rsidDel="009A5486">
          <w:rPr>
            <w:rFonts w:ascii="Times New Roman" w:hAnsi="Times New Roman" w:cs="Times New Roman"/>
            <w:lang w:val="en-GB"/>
          </w:rPr>
          <w:delText>behaviour developed</w:delText>
        </w:r>
      </w:del>
      <w:ins w:id="38" w:author="ji appple" w:date="2018-07-03T16:47:00Z">
        <w:r w:rsidR="009A5486">
          <w:rPr>
            <w:rFonts w:ascii="Times New Roman" w:hAnsi="Times New Roman" w:cs="Times New Roman"/>
            <w:lang w:val="en-GB"/>
          </w:rPr>
          <w:t>processes occur</w:t>
        </w:r>
      </w:ins>
      <w:ins w:id="39" w:author="ji appple" w:date="2018-07-03T16:48:00Z">
        <w:r w:rsidR="009A5486">
          <w:rPr>
            <w:rFonts w:ascii="Times New Roman" w:hAnsi="Times New Roman" w:cs="Times New Roman"/>
            <w:lang w:val="en-GB"/>
          </w:rPr>
          <w:t>r</w:t>
        </w:r>
      </w:ins>
      <w:ins w:id="40" w:author="ji appple" w:date="2018-07-03T16:47:00Z">
        <w:r w:rsidR="009A5486">
          <w:rPr>
            <w:rFonts w:ascii="Times New Roman" w:hAnsi="Times New Roman" w:cs="Times New Roman"/>
            <w:lang w:val="en-GB"/>
          </w:rPr>
          <w:t>ed</w:t>
        </w:r>
      </w:ins>
      <w:r w:rsidR="00C50716" w:rsidRPr="00F9351B">
        <w:rPr>
          <w:rFonts w:ascii="Times New Roman" w:hAnsi="Times New Roman" w:cs="Times New Roman"/>
          <w:lang w:val="en-GB"/>
        </w:rPr>
        <w:t xml:space="preserve"> during the</w:t>
      </w:r>
      <w:r w:rsidR="00264B62" w:rsidRPr="00F9351B">
        <w:rPr>
          <w:rFonts w:ascii="Times New Roman" w:hAnsi="Times New Roman" w:cs="Times New Roman"/>
          <w:lang w:val="en-GB"/>
        </w:rPr>
        <w:t xml:space="preserve"> early Late Cretaceous </w:t>
      </w:r>
      <w:r w:rsidR="002F04BA">
        <w:rPr>
          <w:rFonts w:ascii="Times New Roman" w:hAnsi="Times New Roman" w:cs="Times New Roman"/>
          <w:noProof/>
          <w:lang w:val="en-GB"/>
        </w:rPr>
        <w:t>(Davey &amp; Brancolini 1995; Salvini</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1997; Cande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2000</w:t>
      </w:r>
      <w:ins w:id="41" w:author="ji appple" w:date="2018-07-03T17:07:00Z">
        <w:r w:rsidR="001E13F9">
          <w:rPr>
            <w:rFonts w:ascii="Times New Roman" w:hAnsi="Times New Roman" w:cs="Times New Roman"/>
            <w:noProof/>
            <w:lang w:val="en-GB"/>
          </w:rPr>
          <w:t xml:space="preserve">; Siddoway </w:t>
        </w:r>
        <w:r w:rsidR="001E13F9" w:rsidRPr="001E13F9">
          <w:rPr>
            <w:rFonts w:ascii="Times New Roman" w:hAnsi="Times New Roman" w:cs="Times New Roman"/>
            <w:i/>
            <w:noProof/>
            <w:lang w:val="en-GB"/>
            <w:rPrChange w:id="42" w:author="ji appple" w:date="2018-08-07T16:32:00Z">
              <w:rPr>
                <w:rFonts w:ascii="Times New Roman" w:hAnsi="Times New Roman" w:cs="Times New Roman"/>
                <w:noProof/>
                <w:lang w:val="en-GB"/>
              </w:rPr>
            </w:rPrChange>
          </w:rPr>
          <w:t>et al</w:t>
        </w:r>
        <w:r w:rsidR="001E13F9">
          <w:rPr>
            <w:rFonts w:ascii="Times New Roman" w:hAnsi="Times New Roman" w:cs="Times New Roman"/>
            <w:noProof/>
            <w:lang w:val="en-GB"/>
          </w:rPr>
          <w:t>.</w:t>
        </w:r>
        <w:r w:rsidR="00F15565">
          <w:rPr>
            <w:rFonts w:ascii="Times New Roman" w:hAnsi="Times New Roman" w:cs="Times New Roman"/>
            <w:noProof/>
            <w:lang w:val="en-GB"/>
          </w:rPr>
          <w:t xml:space="preserve"> 2004</w:t>
        </w:r>
      </w:ins>
      <w:ins w:id="43" w:author="ji appple" w:date="2018-07-03T17:08:00Z">
        <w:r w:rsidR="00F15565">
          <w:rPr>
            <w:rFonts w:ascii="Times New Roman" w:hAnsi="Times New Roman" w:cs="Times New Roman"/>
            <w:noProof/>
            <w:lang w:val="en-GB"/>
          </w:rPr>
          <w:t>; McF</w:t>
        </w:r>
      </w:ins>
      <w:ins w:id="44" w:author="ji appple" w:date="2018-07-03T17:37:00Z">
        <w:r w:rsidR="00BD4767">
          <w:rPr>
            <w:rFonts w:ascii="Times New Roman" w:hAnsi="Times New Roman" w:cs="Times New Roman" w:hint="eastAsia"/>
            <w:noProof/>
            <w:lang w:val="en-GB"/>
          </w:rPr>
          <w:t>ad</w:t>
        </w:r>
        <w:r w:rsidR="00862ACB">
          <w:rPr>
            <w:rFonts w:ascii="Times New Roman" w:hAnsi="Times New Roman" w:cs="Times New Roman"/>
            <w:noProof/>
          </w:rPr>
          <w:t xml:space="preserve">den </w:t>
        </w:r>
        <w:r w:rsidR="00862ACB" w:rsidRPr="00862ACB">
          <w:rPr>
            <w:rFonts w:ascii="Times New Roman" w:hAnsi="Times New Roman" w:cs="Times New Roman"/>
            <w:i/>
            <w:noProof/>
            <w:rPrChange w:id="45" w:author="ji appple" w:date="2018-08-07T16:32:00Z">
              <w:rPr>
                <w:rFonts w:ascii="Times New Roman" w:hAnsi="Times New Roman" w:cs="Times New Roman"/>
                <w:noProof/>
              </w:rPr>
            </w:rPrChange>
          </w:rPr>
          <w:t>et al</w:t>
        </w:r>
        <w:r w:rsidR="00862ACB">
          <w:rPr>
            <w:rFonts w:ascii="Times New Roman" w:hAnsi="Times New Roman" w:cs="Times New Roman"/>
            <w:noProof/>
          </w:rPr>
          <w:t>.</w:t>
        </w:r>
        <w:r w:rsidR="00BD4767">
          <w:rPr>
            <w:rFonts w:ascii="Times New Roman" w:hAnsi="Times New Roman" w:cs="Times New Roman"/>
            <w:noProof/>
          </w:rPr>
          <w:t xml:space="preserve"> 2010</w:t>
        </w:r>
      </w:ins>
      <w:r w:rsidR="002F04BA">
        <w:rPr>
          <w:rFonts w:ascii="Times New Roman" w:hAnsi="Times New Roman" w:cs="Times New Roman"/>
          <w:noProof/>
          <w:lang w:val="en-GB"/>
        </w:rPr>
        <w:t>)</w:t>
      </w:r>
      <w:r w:rsidR="00264B62" w:rsidRPr="00F9351B">
        <w:rPr>
          <w:rFonts w:ascii="Times New Roman" w:hAnsi="Times New Roman" w:cs="Times New Roman"/>
          <w:lang w:val="en-GB"/>
        </w:rPr>
        <w:t>.</w:t>
      </w:r>
      <w:r w:rsidR="00A06F5E" w:rsidRPr="00F9351B">
        <w:rPr>
          <w:rFonts w:ascii="Times New Roman" w:hAnsi="Times New Roman" w:cs="Times New Roman"/>
          <w:lang w:val="en-GB"/>
        </w:rPr>
        <w:t xml:space="preserve"> </w:t>
      </w:r>
      <w:ins w:id="46" w:author="ji appple" w:date="2018-08-07T16:26:00Z">
        <w:r w:rsidR="003A6A7D" w:rsidRPr="003A6A7D">
          <w:rPr>
            <w:rFonts w:ascii="Times New Roman" w:hAnsi="Times New Roman" w:cs="Times New Roman"/>
            <w:lang w:val="en-GB"/>
            <w:rPrChange w:id="47" w:author="ji appple" w:date="2018-08-07T16:27:00Z">
              <w:rPr>
                <w:rFonts w:ascii="Times New Roman" w:hAnsi="Times New Roman"/>
                <w:sz w:val="32"/>
                <w:szCs w:val="32"/>
              </w:rPr>
            </w:rPrChange>
          </w:rPr>
          <w:t>This major extension, probably associated with the seafloor sprea</w:t>
        </w:r>
      </w:ins>
      <w:ins w:id="48" w:author="ji appple" w:date="2018-08-07T16:30:00Z">
        <w:r w:rsidR="007C3D6B">
          <w:rPr>
            <w:rFonts w:ascii="Times New Roman" w:hAnsi="Times New Roman" w:cs="Times New Roman"/>
            <w:lang w:val="en-GB"/>
          </w:rPr>
          <w:t>d</w:t>
        </w:r>
      </w:ins>
      <w:ins w:id="49" w:author="ji appple" w:date="2018-08-07T16:26:00Z">
        <w:r w:rsidR="003A6A7D" w:rsidRPr="003A6A7D">
          <w:rPr>
            <w:rFonts w:ascii="Times New Roman" w:hAnsi="Times New Roman" w:cs="Times New Roman"/>
            <w:lang w:val="en-GB"/>
            <w:rPrChange w:id="50" w:author="ji appple" w:date="2018-08-07T16:27:00Z">
              <w:rPr>
                <w:rFonts w:ascii="Times New Roman" w:hAnsi="Times New Roman"/>
                <w:sz w:val="32"/>
                <w:szCs w:val="32"/>
              </w:rPr>
            </w:rPrChange>
          </w:rPr>
          <w:t xml:space="preserve">ing between New Zealand and Australia from Antarctica (Davey &amp; </w:t>
        </w:r>
        <w:proofErr w:type="spellStart"/>
        <w:r w:rsidR="003A6A7D" w:rsidRPr="003A6A7D">
          <w:rPr>
            <w:rFonts w:ascii="Times New Roman" w:hAnsi="Times New Roman" w:cs="Times New Roman"/>
            <w:lang w:val="en-GB"/>
            <w:rPrChange w:id="51" w:author="ji appple" w:date="2018-08-07T16:27:00Z">
              <w:rPr>
                <w:rFonts w:ascii="Times New Roman" w:hAnsi="Times New Roman"/>
                <w:sz w:val="32"/>
                <w:szCs w:val="32"/>
              </w:rPr>
            </w:rPrChange>
          </w:rPr>
          <w:t>Brancolini</w:t>
        </w:r>
        <w:proofErr w:type="spellEnd"/>
        <w:r w:rsidR="003A6A7D" w:rsidRPr="003A6A7D">
          <w:rPr>
            <w:rFonts w:ascii="Times New Roman" w:hAnsi="Times New Roman" w:cs="Times New Roman"/>
            <w:lang w:val="en-GB"/>
            <w:rPrChange w:id="52" w:author="ji appple" w:date="2018-08-07T16:27:00Z">
              <w:rPr>
                <w:rFonts w:ascii="Times New Roman" w:hAnsi="Times New Roman"/>
                <w:sz w:val="32"/>
                <w:szCs w:val="32"/>
              </w:rPr>
            </w:rPrChange>
          </w:rPr>
          <w:t xml:space="preserve"> 1995), formed the wide Transantarctic Mountains rift margin and associated thinning of the west Ross Embayment (</w:t>
        </w:r>
        <w:proofErr w:type="spellStart"/>
        <w:r w:rsidR="003A6A7D" w:rsidRPr="003A6A7D">
          <w:rPr>
            <w:rFonts w:ascii="Times New Roman" w:hAnsi="Times New Roman" w:cs="Times New Roman"/>
            <w:lang w:val="en-GB"/>
            <w:rPrChange w:id="53" w:author="ji appple" w:date="2018-08-07T16:27:00Z">
              <w:rPr>
                <w:rFonts w:ascii="Times New Roman" w:hAnsi="Times New Roman"/>
                <w:sz w:val="32"/>
                <w:szCs w:val="32"/>
              </w:rPr>
            </w:rPrChange>
          </w:rPr>
          <w:t>Heima</w:t>
        </w:r>
        <w:r w:rsidR="00473756" w:rsidRPr="00473756">
          <w:rPr>
            <w:rFonts w:ascii="Times New Roman" w:hAnsi="Times New Roman" w:cs="Times New Roman"/>
            <w:lang w:val="en-GB"/>
          </w:rPr>
          <w:t>nn</w:t>
        </w:r>
        <w:proofErr w:type="spellEnd"/>
        <w:r w:rsidR="00473756" w:rsidRPr="00473756">
          <w:rPr>
            <w:rFonts w:ascii="Times New Roman" w:hAnsi="Times New Roman" w:cs="Times New Roman"/>
            <w:lang w:val="en-GB"/>
          </w:rPr>
          <w:t xml:space="preserve"> </w:t>
        </w:r>
        <w:r w:rsidR="00473756" w:rsidRPr="00473756">
          <w:rPr>
            <w:rFonts w:ascii="Times New Roman" w:hAnsi="Times New Roman" w:cs="Times New Roman"/>
            <w:i/>
            <w:lang w:val="en-GB"/>
            <w:rPrChange w:id="54" w:author="ji appple" w:date="2018-08-07T16:31:00Z">
              <w:rPr>
                <w:rFonts w:ascii="Times New Roman" w:hAnsi="Times New Roman" w:cs="Times New Roman"/>
                <w:lang w:val="en-GB"/>
              </w:rPr>
            </w:rPrChange>
          </w:rPr>
          <w:t>et al</w:t>
        </w:r>
        <w:r w:rsidR="00473756" w:rsidRPr="00473756">
          <w:rPr>
            <w:rFonts w:ascii="Times New Roman" w:hAnsi="Times New Roman" w:cs="Times New Roman"/>
            <w:lang w:val="en-GB"/>
          </w:rPr>
          <w:t>.</w:t>
        </w:r>
        <w:r w:rsidR="00862ACB" w:rsidRPr="00862ACB">
          <w:rPr>
            <w:rFonts w:ascii="Times New Roman" w:hAnsi="Times New Roman" w:cs="Times New Roman"/>
            <w:lang w:val="en-GB"/>
          </w:rPr>
          <w:t xml:space="preserve"> 1994; </w:t>
        </w:r>
        <w:proofErr w:type="spellStart"/>
        <w:r w:rsidR="00862ACB" w:rsidRPr="00862ACB">
          <w:rPr>
            <w:rFonts w:ascii="Times New Roman" w:hAnsi="Times New Roman" w:cs="Times New Roman"/>
            <w:lang w:val="en-GB"/>
          </w:rPr>
          <w:t>Boger</w:t>
        </w:r>
        <w:proofErr w:type="spellEnd"/>
        <w:r w:rsidR="003A6A7D" w:rsidRPr="003A6A7D">
          <w:rPr>
            <w:rFonts w:ascii="Times New Roman" w:hAnsi="Times New Roman" w:cs="Times New Roman"/>
            <w:lang w:val="en-GB"/>
            <w:rPrChange w:id="55" w:author="ji appple" w:date="2018-08-07T16:27:00Z">
              <w:rPr>
                <w:rFonts w:ascii="Times New Roman" w:hAnsi="Times New Roman"/>
                <w:sz w:val="32"/>
                <w:szCs w:val="32"/>
              </w:rPr>
            </w:rPrChange>
          </w:rPr>
          <w:t xml:space="preserve"> 2011).</w:t>
        </w:r>
      </w:ins>
      <w:ins w:id="56" w:author="ji appple" w:date="2018-08-07T16:27:00Z">
        <w:r w:rsidR="003A6A7D">
          <w:rPr>
            <w:rFonts w:ascii="Times New Roman" w:hAnsi="Times New Roman" w:cs="Times New Roman"/>
            <w:lang w:val="en-GB"/>
          </w:rPr>
          <w:t xml:space="preserve"> </w:t>
        </w:r>
      </w:ins>
      <w:ins w:id="57" w:author="ji appple" w:date="2018-08-07T16:31:00Z">
        <w:r w:rsidR="00BD619A">
          <w:rPr>
            <w:rFonts w:ascii="Times New Roman" w:hAnsi="Times New Roman" w:cs="Times New Roman"/>
            <w:lang w:val="en-GB"/>
          </w:rPr>
          <w:t xml:space="preserve">And </w:t>
        </w:r>
      </w:ins>
      <w:ins w:id="58" w:author="ji appple" w:date="2018-08-07T16:27:00Z">
        <w:r w:rsidR="00BD619A" w:rsidRPr="00BD619A">
          <w:rPr>
            <w:rFonts w:ascii="Times New Roman" w:hAnsi="Times New Roman" w:cs="Times New Roman"/>
            <w:lang w:val="en-GB"/>
          </w:rPr>
          <w:t>t</w:t>
        </w:r>
        <w:r w:rsidR="003A6A7D" w:rsidRPr="003A6A7D">
          <w:rPr>
            <w:rFonts w:ascii="Times New Roman" w:hAnsi="Times New Roman" w:cs="Times New Roman"/>
            <w:lang w:val="en-GB"/>
            <w:rPrChange w:id="59" w:author="ji appple" w:date="2018-08-07T16:28:00Z">
              <w:rPr>
                <w:rFonts w:ascii="Times New Roman" w:hAnsi="Times New Roman"/>
                <w:sz w:val="32"/>
                <w:szCs w:val="32"/>
              </w:rPr>
            </w:rPrChange>
          </w:rPr>
          <w:t>his period of rifting almost covers the whole area of the W</w:t>
        </w:r>
        <w:r w:rsidR="00BD619A" w:rsidRPr="00BD619A">
          <w:rPr>
            <w:rFonts w:ascii="Times New Roman" w:hAnsi="Times New Roman" w:cs="Times New Roman"/>
            <w:lang w:val="en-GB"/>
          </w:rPr>
          <w:t>est Antarctica (</w:t>
        </w:r>
        <w:proofErr w:type="spellStart"/>
        <w:r w:rsidR="00BD619A" w:rsidRPr="00BD619A">
          <w:rPr>
            <w:rFonts w:ascii="Times New Roman" w:hAnsi="Times New Roman" w:cs="Times New Roman"/>
            <w:lang w:val="en-GB"/>
          </w:rPr>
          <w:t>Siddoway</w:t>
        </w:r>
        <w:proofErr w:type="spellEnd"/>
        <w:r w:rsidR="00BD619A" w:rsidRPr="00BD619A">
          <w:rPr>
            <w:rFonts w:ascii="Times New Roman" w:hAnsi="Times New Roman" w:cs="Times New Roman"/>
            <w:lang w:val="en-GB"/>
          </w:rPr>
          <w:t xml:space="preserve"> </w:t>
        </w:r>
        <w:r w:rsidR="00BD619A" w:rsidRPr="00BD619A">
          <w:rPr>
            <w:rFonts w:ascii="Times New Roman" w:hAnsi="Times New Roman" w:cs="Times New Roman"/>
            <w:i/>
            <w:lang w:val="en-GB"/>
            <w:rPrChange w:id="60" w:author="ji appple" w:date="2018-08-07T16:31:00Z">
              <w:rPr>
                <w:rFonts w:ascii="Times New Roman" w:hAnsi="Times New Roman" w:cs="Times New Roman"/>
                <w:lang w:val="en-GB"/>
              </w:rPr>
            </w:rPrChange>
          </w:rPr>
          <w:t>et al</w:t>
        </w:r>
        <w:r w:rsidR="00BD619A" w:rsidRPr="00BD619A">
          <w:rPr>
            <w:rFonts w:ascii="Times New Roman" w:hAnsi="Times New Roman" w:cs="Times New Roman"/>
            <w:lang w:val="en-GB"/>
          </w:rPr>
          <w:t>.</w:t>
        </w:r>
        <w:r w:rsidR="003A6A7D" w:rsidRPr="003A6A7D">
          <w:rPr>
            <w:rFonts w:ascii="Times New Roman" w:hAnsi="Times New Roman" w:cs="Times New Roman"/>
            <w:lang w:val="en-GB"/>
            <w:rPrChange w:id="61" w:author="ji appple" w:date="2018-08-07T16:28:00Z">
              <w:rPr>
                <w:rFonts w:ascii="Times New Roman" w:hAnsi="Times New Roman"/>
                <w:sz w:val="32"/>
                <w:szCs w:val="32"/>
              </w:rPr>
            </w:rPrChange>
          </w:rPr>
          <w:t xml:space="preserve"> 2004). The separating between New Zealand and Marie Byrd Land </w:t>
        </w:r>
      </w:ins>
      <w:ins w:id="62" w:author="ji appple" w:date="2018-08-07T16:29:00Z">
        <w:r w:rsidR="003A6A7D">
          <w:rPr>
            <w:rFonts w:ascii="Times New Roman" w:hAnsi="Times New Roman" w:cs="Times New Roman"/>
            <w:lang w:val="en-GB"/>
          </w:rPr>
          <w:t>indicates</w:t>
        </w:r>
      </w:ins>
      <w:ins w:id="63" w:author="ji appple" w:date="2018-08-07T16:27:00Z">
        <w:r w:rsidR="003A6A7D" w:rsidRPr="003A6A7D">
          <w:rPr>
            <w:rFonts w:ascii="Times New Roman" w:hAnsi="Times New Roman" w:cs="Times New Roman"/>
            <w:lang w:val="en-GB"/>
            <w:rPrChange w:id="64" w:author="ji appple" w:date="2018-08-07T16:28:00Z">
              <w:rPr>
                <w:rFonts w:ascii="Times New Roman" w:hAnsi="Times New Roman"/>
                <w:sz w:val="32"/>
                <w:szCs w:val="32"/>
              </w:rPr>
            </w:rPrChange>
          </w:rPr>
          <w:t xml:space="preserve"> the seafloor spreading began approximately since 83 Ma </w:t>
        </w:r>
      </w:ins>
      <w:ins w:id="65" w:author="ji appple" w:date="2018-08-07T16:29:00Z">
        <w:r w:rsidR="003A6A7D">
          <w:rPr>
            <w:rFonts w:ascii="Times New Roman" w:hAnsi="Times New Roman" w:cs="Times New Roman"/>
            <w:lang w:val="en-GB"/>
          </w:rPr>
          <w:t xml:space="preserve">ago </w:t>
        </w:r>
      </w:ins>
      <w:ins w:id="66" w:author="ji appple" w:date="2018-08-07T16:27:00Z">
        <w:r w:rsidR="003A6A7D" w:rsidRPr="003A6A7D">
          <w:rPr>
            <w:rFonts w:ascii="Times New Roman" w:hAnsi="Times New Roman" w:cs="Times New Roman"/>
            <w:lang w:val="en-GB"/>
            <w:rPrChange w:id="67" w:author="ji appple" w:date="2018-08-07T16:28:00Z">
              <w:rPr>
                <w:rFonts w:ascii="Times New Roman" w:hAnsi="Times New Roman"/>
                <w:sz w:val="32"/>
                <w:szCs w:val="32"/>
              </w:rPr>
            </w:rPrChange>
          </w:rPr>
          <w:t>(</w:t>
        </w:r>
        <w:proofErr w:type="spellStart"/>
        <w:r w:rsidR="003A6A7D" w:rsidRPr="003A6A7D">
          <w:rPr>
            <w:rFonts w:ascii="Times New Roman" w:hAnsi="Times New Roman" w:cs="Times New Roman"/>
            <w:lang w:val="en-GB"/>
            <w:rPrChange w:id="68" w:author="ji appple" w:date="2018-08-07T16:28:00Z">
              <w:rPr>
                <w:rFonts w:ascii="Times New Roman" w:hAnsi="Times New Roman"/>
                <w:sz w:val="32"/>
                <w:szCs w:val="32"/>
              </w:rPr>
            </w:rPrChange>
          </w:rPr>
          <w:t>Cande</w:t>
        </w:r>
        <w:proofErr w:type="spellEnd"/>
        <w:r w:rsidR="003A6A7D" w:rsidRPr="003A6A7D">
          <w:rPr>
            <w:rFonts w:ascii="Times New Roman" w:hAnsi="Times New Roman" w:cs="Times New Roman"/>
            <w:lang w:val="en-GB"/>
            <w:rPrChange w:id="69" w:author="ji appple" w:date="2018-08-07T16:28:00Z">
              <w:rPr>
                <w:rFonts w:ascii="Times New Roman" w:hAnsi="Times New Roman"/>
                <w:sz w:val="32"/>
                <w:szCs w:val="32"/>
              </w:rPr>
            </w:rPrChange>
          </w:rPr>
          <w:t xml:space="preserve"> </w:t>
        </w:r>
        <w:r w:rsidR="003A6A7D" w:rsidRPr="00BD619A">
          <w:rPr>
            <w:rFonts w:ascii="Times New Roman" w:hAnsi="Times New Roman" w:cs="Times New Roman"/>
            <w:i/>
            <w:lang w:val="en-GB"/>
            <w:rPrChange w:id="70" w:author="ji appple" w:date="2018-08-07T16:31:00Z">
              <w:rPr>
                <w:rFonts w:ascii="Times New Roman" w:hAnsi="Times New Roman"/>
                <w:sz w:val="32"/>
                <w:szCs w:val="32"/>
              </w:rPr>
            </w:rPrChange>
          </w:rPr>
          <w:t>et al</w:t>
        </w:r>
        <w:r w:rsidR="003A6A7D" w:rsidRPr="003A6A7D">
          <w:rPr>
            <w:rFonts w:ascii="Times New Roman" w:hAnsi="Times New Roman" w:cs="Times New Roman"/>
            <w:lang w:val="en-GB"/>
            <w:rPrChange w:id="71" w:author="ji appple" w:date="2018-08-07T16:28:00Z">
              <w:rPr>
                <w:rFonts w:ascii="Times New Roman" w:hAnsi="Times New Roman"/>
                <w:sz w:val="32"/>
                <w:szCs w:val="32"/>
              </w:rPr>
            </w:rPrChange>
          </w:rPr>
          <w:t>. 2000)</w:t>
        </w:r>
      </w:ins>
      <w:del w:id="72" w:author="ji appple" w:date="2018-08-07T16:30:00Z">
        <w:r w:rsidR="00A2668D" w:rsidRPr="00F9351B" w:rsidDel="003A6A7D">
          <w:rPr>
            <w:rFonts w:ascii="Times New Roman" w:hAnsi="Times New Roman" w:cs="Times New Roman"/>
            <w:lang w:val="en-GB"/>
          </w:rPr>
          <w:delText xml:space="preserve">This major extension, </w:delText>
        </w:r>
        <w:r w:rsidR="00C50716" w:rsidRPr="00F9351B" w:rsidDel="003A6A7D">
          <w:rPr>
            <w:rFonts w:ascii="Times New Roman" w:hAnsi="Times New Roman" w:cs="Times New Roman"/>
            <w:lang w:val="en-GB"/>
          </w:rPr>
          <w:delText xml:space="preserve">which was </w:delText>
        </w:r>
        <w:r w:rsidR="00A2668D" w:rsidRPr="00F9351B" w:rsidDel="003A6A7D">
          <w:rPr>
            <w:rFonts w:ascii="Times New Roman" w:hAnsi="Times New Roman" w:cs="Times New Roman"/>
            <w:lang w:val="en-GB"/>
          </w:rPr>
          <w:delText xml:space="preserve">essentially </w:delText>
        </w:r>
        <w:r w:rsidR="00507B56" w:rsidRPr="00F9351B" w:rsidDel="003A6A7D">
          <w:rPr>
            <w:rFonts w:ascii="Times New Roman" w:hAnsi="Times New Roman" w:cs="Times New Roman"/>
            <w:lang w:val="en-GB"/>
          </w:rPr>
          <w:delText>non-magma</w:delText>
        </w:r>
        <w:r w:rsidR="00A2668D" w:rsidRPr="00F9351B" w:rsidDel="003A6A7D">
          <w:rPr>
            <w:rFonts w:ascii="Times New Roman" w:hAnsi="Times New Roman" w:cs="Times New Roman"/>
            <w:lang w:val="en-GB"/>
          </w:rPr>
          <w:delText>tic,</w:delText>
        </w:r>
        <w:r w:rsidR="00C50716" w:rsidRPr="00F9351B" w:rsidDel="003A6A7D">
          <w:rPr>
            <w:rFonts w:ascii="Times New Roman" w:hAnsi="Times New Roman" w:cs="Times New Roman"/>
            <w:lang w:val="en-GB"/>
          </w:rPr>
          <w:delText xml:space="preserve"> was</w:delText>
        </w:r>
        <w:r w:rsidR="00A2668D" w:rsidRPr="00F9351B" w:rsidDel="003A6A7D">
          <w:rPr>
            <w:rFonts w:ascii="Times New Roman" w:hAnsi="Times New Roman" w:cs="Times New Roman"/>
            <w:lang w:val="en-GB"/>
          </w:rPr>
          <w:delText xml:space="preserve"> </w:delText>
        </w:r>
        <w:r w:rsidR="000C41FD" w:rsidRPr="00F9351B" w:rsidDel="003A6A7D">
          <w:rPr>
            <w:rFonts w:ascii="Times New Roman" w:hAnsi="Times New Roman" w:cs="Times New Roman"/>
            <w:lang w:val="en-GB"/>
          </w:rPr>
          <w:delText>likely</w:delText>
        </w:r>
        <w:r w:rsidR="00A2668D" w:rsidRPr="00F9351B" w:rsidDel="003A6A7D">
          <w:rPr>
            <w:rFonts w:ascii="Times New Roman" w:hAnsi="Times New Roman" w:cs="Times New Roman"/>
            <w:lang w:val="en-GB"/>
          </w:rPr>
          <w:delText xml:space="preserve"> related to </w:delText>
        </w:r>
        <w:r w:rsidR="00C50716" w:rsidRPr="00F9351B" w:rsidDel="003A6A7D">
          <w:rPr>
            <w:rFonts w:ascii="Times New Roman" w:hAnsi="Times New Roman" w:cs="Times New Roman"/>
            <w:lang w:val="en-GB"/>
          </w:rPr>
          <w:delText>seafloor</w:delText>
        </w:r>
        <w:r w:rsidR="00A2668D" w:rsidRPr="00F9351B" w:rsidDel="003A6A7D">
          <w:rPr>
            <w:rFonts w:ascii="Times New Roman" w:hAnsi="Times New Roman" w:cs="Times New Roman"/>
            <w:lang w:val="en-GB"/>
          </w:rPr>
          <w:delText xml:space="preserve"> spreading between Antarctica and New Zealand and</w:delText>
        </w:r>
        <w:r w:rsidR="00C50716" w:rsidRPr="00F9351B" w:rsidDel="003A6A7D">
          <w:rPr>
            <w:rFonts w:ascii="Times New Roman" w:hAnsi="Times New Roman" w:cs="Times New Roman"/>
            <w:lang w:val="en-GB"/>
          </w:rPr>
          <w:delText xml:space="preserve"> was</w:delText>
        </w:r>
        <w:r w:rsidR="00A2668D" w:rsidRPr="00F9351B" w:rsidDel="003A6A7D">
          <w:rPr>
            <w:rFonts w:ascii="Times New Roman" w:hAnsi="Times New Roman" w:cs="Times New Roman"/>
            <w:lang w:val="en-GB"/>
          </w:rPr>
          <w:delText xml:space="preserve"> accompanied by minor uplift of the TAMs </w:delText>
        </w:r>
        <w:r w:rsidR="002F04BA" w:rsidDel="003A6A7D">
          <w:rPr>
            <w:rFonts w:ascii="Times New Roman" w:hAnsi="Times New Roman" w:cs="Times New Roman"/>
            <w:noProof/>
            <w:lang w:val="en-GB"/>
          </w:rPr>
          <w:delText>(Davey &amp; Brancolini 1995)</w:delText>
        </w:r>
        <w:r w:rsidR="00A2668D" w:rsidRPr="00F9351B" w:rsidDel="003A6A7D">
          <w:rPr>
            <w:rFonts w:ascii="Times New Roman" w:hAnsi="Times New Roman" w:cs="Times New Roman"/>
            <w:lang w:val="en-GB"/>
          </w:rPr>
          <w:delText xml:space="preserve">. </w:delText>
        </w:r>
      </w:del>
      <w:del w:id="73" w:author="ji appple" w:date="2018-07-03T17:48:00Z">
        <w:r w:rsidR="00D26F45" w:rsidRPr="00F9351B" w:rsidDel="008A380F">
          <w:rPr>
            <w:rFonts w:ascii="Times New Roman" w:hAnsi="Times New Roman" w:cs="Times New Roman"/>
            <w:lang w:val="en-GB"/>
          </w:rPr>
          <w:delText>E</w:delText>
        </w:r>
      </w:del>
      <w:del w:id="74" w:author="ji appple" w:date="2018-08-07T16:30:00Z">
        <w:r w:rsidR="00D26F45" w:rsidRPr="00F9351B" w:rsidDel="003A6A7D">
          <w:rPr>
            <w:rFonts w:ascii="Times New Roman" w:hAnsi="Times New Roman" w:cs="Times New Roman"/>
            <w:lang w:val="en-GB"/>
          </w:rPr>
          <w:delText xml:space="preserve">vidence </w:delText>
        </w:r>
        <w:r w:rsidR="00C50716" w:rsidRPr="00F9351B" w:rsidDel="003A6A7D">
          <w:rPr>
            <w:rFonts w:ascii="Times New Roman" w:hAnsi="Times New Roman" w:cs="Times New Roman"/>
            <w:lang w:val="en-GB"/>
          </w:rPr>
          <w:delText>from</w:delText>
        </w:r>
        <w:r w:rsidR="00D26F45" w:rsidRPr="00F9351B" w:rsidDel="003A6A7D">
          <w:rPr>
            <w:rFonts w:ascii="Times New Roman" w:hAnsi="Times New Roman" w:cs="Times New Roman"/>
            <w:lang w:val="en-GB"/>
          </w:rPr>
          <w:delText xml:space="preserve"> plate reconstruction</w:delText>
        </w:r>
        <w:r w:rsidR="00C50716" w:rsidRPr="00F9351B" w:rsidDel="003A6A7D">
          <w:rPr>
            <w:rFonts w:ascii="Times New Roman" w:hAnsi="Times New Roman" w:cs="Times New Roman"/>
            <w:lang w:val="en-GB"/>
          </w:rPr>
          <w:delText>s</w:delText>
        </w:r>
        <w:r w:rsidR="00D26F45" w:rsidRPr="00F9351B" w:rsidDel="003A6A7D">
          <w:rPr>
            <w:rFonts w:ascii="Times New Roman" w:hAnsi="Times New Roman" w:cs="Times New Roman"/>
            <w:lang w:val="en-GB"/>
          </w:rPr>
          <w:delText xml:space="preserve"> </w:delText>
        </w:r>
      </w:del>
      <w:del w:id="75" w:author="ji appple" w:date="2018-07-03T17:44:00Z">
        <w:r w:rsidR="00D26F45" w:rsidRPr="00F9351B" w:rsidDel="008A380F">
          <w:rPr>
            <w:rFonts w:ascii="Times New Roman" w:hAnsi="Times New Roman" w:cs="Times New Roman"/>
            <w:lang w:val="en-GB"/>
          </w:rPr>
          <w:delText>suggest</w:delText>
        </w:r>
        <w:r w:rsidR="00C50716" w:rsidRPr="00F9351B" w:rsidDel="008A380F">
          <w:rPr>
            <w:rFonts w:ascii="Times New Roman" w:hAnsi="Times New Roman" w:cs="Times New Roman"/>
            <w:lang w:val="en-GB"/>
          </w:rPr>
          <w:delText>s</w:delText>
        </w:r>
        <w:r w:rsidR="00D26F45" w:rsidRPr="00F9351B" w:rsidDel="008A380F">
          <w:rPr>
            <w:rFonts w:ascii="Times New Roman" w:hAnsi="Times New Roman" w:cs="Times New Roman"/>
            <w:lang w:val="en-GB"/>
          </w:rPr>
          <w:delText xml:space="preserve"> </w:delText>
        </w:r>
      </w:del>
      <w:del w:id="76" w:author="ji appple" w:date="2018-08-07T16:30:00Z">
        <w:r w:rsidR="00D26F45" w:rsidRPr="00F9351B" w:rsidDel="003A6A7D">
          <w:rPr>
            <w:rFonts w:ascii="Times New Roman" w:hAnsi="Times New Roman" w:cs="Times New Roman"/>
            <w:lang w:val="en-GB"/>
          </w:rPr>
          <w:delText xml:space="preserve">that the </w:delText>
        </w:r>
      </w:del>
      <w:del w:id="77" w:author="ji appple" w:date="2018-07-03T17:47:00Z">
        <w:r w:rsidR="00A6334A" w:rsidDel="008A380F">
          <w:rPr>
            <w:rFonts w:ascii="Times New Roman" w:hAnsi="Times New Roman" w:cs="Times New Roman"/>
            <w:lang w:val="en-GB"/>
          </w:rPr>
          <w:delText xml:space="preserve">formation </w:delText>
        </w:r>
      </w:del>
      <w:del w:id="78" w:author="ji appple" w:date="2018-08-07T16:30:00Z">
        <w:r w:rsidR="00A6334A" w:rsidDel="003A6A7D">
          <w:rPr>
            <w:rFonts w:ascii="Times New Roman" w:hAnsi="Times New Roman" w:cs="Times New Roman"/>
            <w:lang w:val="en-GB"/>
          </w:rPr>
          <w:delText xml:space="preserve">of the </w:delText>
        </w:r>
        <w:r w:rsidR="00D26F45" w:rsidRPr="00F9351B" w:rsidDel="003A6A7D">
          <w:rPr>
            <w:rFonts w:ascii="Times New Roman" w:hAnsi="Times New Roman" w:cs="Times New Roman"/>
            <w:lang w:val="en-GB"/>
          </w:rPr>
          <w:delText xml:space="preserve">deep ocean basin </w:delText>
        </w:r>
      </w:del>
      <w:del w:id="79" w:author="ji appple" w:date="2018-07-03T17:47:00Z">
        <w:r w:rsidR="00A6334A" w:rsidDel="008A380F">
          <w:rPr>
            <w:rFonts w:ascii="Times New Roman" w:hAnsi="Times New Roman" w:cs="Times New Roman"/>
            <w:lang w:val="en-GB"/>
          </w:rPr>
          <w:delText>marks</w:delText>
        </w:r>
        <w:r w:rsidR="00C50716" w:rsidRPr="00F9351B" w:rsidDel="008A380F">
          <w:rPr>
            <w:rFonts w:ascii="Times New Roman" w:hAnsi="Times New Roman" w:cs="Times New Roman"/>
            <w:lang w:val="en-GB"/>
          </w:rPr>
          <w:delText xml:space="preserve"> </w:delText>
        </w:r>
      </w:del>
      <w:del w:id="80" w:author="ji appple" w:date="2018-08-07T16:30:00Z">
        <w:r w:rsidR="00D26F45" w:rsidRPr="00F9351B" w:rsidDel="003A6A7D">
          <w:rPr>
            <w:rFonts w:ascii="Times New Roman" w:hAnsi="Times New Roman" w:cs="Times New Roman"/>
            <w:lang w:val="en-GB"/>
          </w:rPr>
          <w:delText xml:space="preserve">the </w:delText>
        </w:r>
        <w:r w:rsidR="000C41FD" w:rsidRPr="00F9351B" w:rsidDel="003A6A7D">
          <w:rPr>
            <w:rFonts w:ascii="Times New Roman" w:hAnsi="Times New Roman" w:cs="Times New Roman"/>
            <w:lang w:val="en-GB"/>
          </w:rPr>
          <w:delText>separation of</w:delText>
        </w:r>
        <w:r w:rsidR="00D26F45" w:rsidRPr="00F9351B" w:rsidDel="003A6A7D">
          <w:rPr>
            <w:rFonts w:ascii="Times New Roman" w:hAnsi="Times New Roman" w:cs="Times New Roman"/>
            <w:lang w:val="en-GB"/>
          </w:rPr>
          <w:delText xml:space="preserve"> Marie Byrd Land </w:delText>
        </w:r>
        <w:r w:rsidR="000C41FD" w:rsidRPr="00F9351B" w:rsidDel="003A6A7D">
          <w:rPr>
            <w:rFonts w:ascii="Times New Roman" w:hAnsi="Times New Roman" w:cs="Times New Roman"/>
            <w:lang w:val="en-GB"/>
          </w:rPr>
          <w:delText>from</w:delText>
        </w:r>
        <w:r w:rsidR="00D26F45" w:rsidRPr="00F9351B" w:rsidDel="003A6A7D">
          <w:rPr>
            <w:rFonts w:ascii="Times New Roman" w:hAnsi="Times New Roman" w:cs="Times New Roman"/>
            <w:lang w:val="en-GB"/>
          </w:rPr>
          <w:delText xml:space="preserve"> the Campbell Plateau. The timing of this separation is controversial, but most previous studies (</w:delText>
        </w:r>
        <w:r w:rsidR="00A64EDC" w:rsidRPr="00F9351B" w:rsidDel="003A6A7D">
          <w:rPr>
            <w:rFonts w:ascii="Times New Roman" w:hAnsi="Times New Roman" w:cs="Times New Roman"/>
            <w:lang w:val="en-GB"/>
          </w:rPr>
          <w:delText xml:space="preserve">e.g., </w:delText>
        </w:r>
        <w:r w:rsidR="002F04BA" w:rsidDel="003A6A7D">
          <w:rPr>
            <w:rFonts w:ascii="Times New Roman" w:hAnsi="Times New Roman" w:cs="Times New Roman"/>
            <w:noProof/>
            <w:lang w:val="en-GB"/>
          </w:rPr>
          <w:delText>Molnar</w:delText>
        </w:r>
        <w:r w:rsidR="002F04BA" w:rsidRPr="002F04BA" w:rsidDel="003A6A7D">
          <w:rPr>
            <w:rFonts w:ascii="Times New Roman" w:hAnsi="Times New Roman" w:cs="Times New Roman"/>
            <w:i/>
            <w:noProof/>
            <w:lang w:val="en-GB"/>
          </w:rPr>
          <w:delText xml:space="preserve"> et al.</w:delText>
        </w:r>
        <w:r w:rsidR="002F04BA" w:rsidDel="003A6A7D">
          <w:rPr>
            <w:rFonts w:ascii="Times New Roman" w:hAnsi="Times New Roman" w:cs="Times New Roman"/>
            <w:noProof/>
            <w:lang w:val="en-GB"/>
          </w:rPr>
          <w:delText xml:space="preserve"> 1975; Mayes</w:delText>
        </w:r>
        <w:r w:rsidR="002F04BA" w:rsidRPr="002F04BA" w:rsidDel="003A6A7D">
          <w:rPr>
            <w:rFonts w:ascii="Times New Roman" w:hAnsi="Times New Roman" w:cs="Times New Roman"/>
            <w:i/>
            <w:noProof/>
            <w:lang w:val="en-GB"/>
          </w:rPr>
          <w:delText xml:space="preserve"> et al.</w:delText>
        </w:r>
        <w:r w:rsidR="002F04BA" w:rsidDel="003A6A7D">
          <w:rPr>
            <w:rFonts w:ascii="Times New Roman" w:hAnsi="Times New Roman" w:cs="Times New Roman"/>
            <w:noProof/>
            <w:lang w:val="en-GB"/>
          </w:rPr>
          <w:delText xml:space="preserve"> 1990)</w:delText>
        </w:r>
        <w:r w:rsidR="00D26F45" w:rsidRPr="00F9351B" w:rsidDel="003A6A7D">
          <w:rPr>
            <w:rFonts w:ascii="Times New Roman" w:hAnsi="Times New Roman" w:cs="Times New Roman"/>
            <w:lang w:val="en-GB"/>
          </w:rPr>
          <w:delText xml:space="preserve"> employed magnetic and bathymetric data to identify the oldest anomaly and suggested that the seafloor spreading began </w:delText>
        </w:r>
        <w:r w:rsidR="00FA4811" w:rsidDel="003A6A7D">
          <w:rPr>
            <w:rFonts w:ascii="Times New Roman" w:hAnsi="Times New Roman" w:cs="Times New Roman"/>
            <w:lang w:val="en-GB"/>
          </w:rPr>
          <w:delText>approximately</w:delText>
        </w:r>
        <w:r w:rsidR="00D26F45" w:rsidRPr="00F9351B" w:rsidDel="003A6A7D">
          <w:rPr>
            <w:rFonts w:ascii="Times New Roman" w:hAnsi="Times New Roman" w:cs="Times New Roman"/>
            <w:lang w:val="en-GB"/>
          </w:rPr>
          <w:delText xml:space="preserve"> 8</w:delText>
        </w:r>
      </w:del>
      <w:del w:id="81" w:author="ji appple" w:date="2018-07-03T17:49:00Z">
        <w:r w:rsidR="00D26F45" w:rsidRPr="00F9351B" w:rsidDel="00405329">
          <w:rPr>
            <w:rFonts w:ascii="Times New Roman" w:hAnsi="Times New Roman" w:cs="Times New Roman"/>
            <w:lang w:val="en-GB"/>
          </w:rPr>
          <w:delText>0</w:delText>
        </w:r>
      </w:del>
      <w:del w:id="82" w:author="ji appple" w:date="2018-08-07T16:30:00Z">
        <w:r w:rsidR="00D26F45" w:rsidRPr="00F9351B" w:rsidDel="003A6A7D">
          <w:rPr>
            <w:rFonts w:ascii="Times New Roman" w:hAnsi="Times New Roman" w:cs="Times New Roman"/>
            <w:lang w:val="en-GB"/>
          </w:rPr>
          <w:delText xml:space="preserve"> Ma</w:delText>
        </w:r>
        <w:r w:rsidR="00FA4811" w:rsidDel="003A6A7D">
          <w:rPr>
            <w:rFonts w:ascii="Times New Roman" w:hAnsi="Times New Roman" w:cs="Times New Roman"/>
            <w:lang w:val="en-GB"/>
          </w:rPr>
          <w:delText xml:space="preserve"> ago</w:delText>
        </w:r>
      </w:del>
      <w:r w:rsidR="00D26F45" w:rsidRPr="00F9351B">
        <w:rPr>
          <w:rFonts w:ascii="Times New Roman" w:hAnsi="Times New Roman" w:cs="Times New Roman"/>
          <w:lang w:val="en-GB"/>
        </w:rPr>
        <w:t>.</w:t>
      </w:r>
    </w:p>
    <w:p w14:paraId="5A9D4EB1" w14:textId="16D3BF65" w:rsidR="00643198" w:rsidRPr="00F9351B" w:rsidRDefault="001D20E6" w:rsidP="001259CB">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lastRenderedPageBreak/>
        <w:t>After</w:t>
      </w:r>
      <w:r w:rsidR="003601A1" w:rsidRPr="00F9351B">
        <w:rPr>
          <w:rFonts w:ascii="Times New Roman" w:hAnsi="Times New Roman" w:cs="Times New Roman"/>
          <w:lang w:val="en-GB"/>
        </w:rPr>
        <w:t xml:space="preserve"> the </w:t>
      </w:r>
      <w:r w:rsidR="00F923BF" w:rsidRPr="00F9351B">
        <w:rPr>
          <w:rFonts w:ascii="Times New Roman" w:hAnsi="Times New Roman" w:cs="Times New Roman"/>
          <w:lang w:val="en-GB"/>
        </w:rPr>
        <w:t>seafloor spreading</w:t>
      </w:r>
      <w:r w:rsidR="00020EF0" w:rsidRPr="00F9351B">
        <w:rPr>
          <w:rFonts w:ascii="Times New Roman" w:hAnsi="Times New Roman" w:cs="Times New Roman"/>
          <w:lang w:val="en-GB"/>
        </w:rPr>
        <w:t xml:space="preserve"> and </w:t>
      </w:r>
      <w:r w:rsidR="00761E72" w:rsidRPr="00F9351B">
        <w:rPr>
          <w:rFonts w:ascii="Times New Roman" w:hAnsi="Times New Roman" w:cs="Times New Roman"/>
          <w:lang w:val="en-GB"/>
        </w:rPr>
        <w:t xml:space="preserve">the consequent </w:t>
      </w:r>
      <w:r w:rsidR="00F923BF" w:rsidRPr="00F9351B">
        <w:rPr>
          <w:rFonts w:ascii="Times New Roman" w:hAnsi="Times New Roman" w:cs="Times New Roman"/>
          <w:lang w:val="en-GB"/>
        </w:rPr>
        <w:t xml:space="preserve">extensional </w:t>
      </w:r>
      <w:r w:rsidR="00604EF4" w:rsidRPr="00F9351B">
        <w:rPr>
          <w:rFonts w:ascii="Times New Roman" w:hAnsi="Times New Roman" w:cs="Times New Roman"/>
          <w:lang w:val="en-GB"/>
        </w:rPr>
        <w:t>activity</w:t>
      </w:r>
      <w:r w:rsidR="00D26F45" w:rsidRPr="00F9351B">
        <w:rPr>
          <w:rFonts w:ascii="Times New Roman" w:hAnsi="Times New Roman" w:cs="Times New Roman"/>
          <w:lang w:val="en-GB"/>
        </w:rPr>
        <w:t xml:space="preserve"> </w:t>
      </w:r>
      <w:r w:rsidR="00F923BF" w:rsidRPr="00F9351B">
        <w:rPr>
          <w:rFonts w:ascii="Times New Roman" w:hAnsi="Times New Roman" w:cs="Times New Roman"/>
          <w:lang w:val="en-GB"/>
        </w:rPr>
        <w:t>ended</w:t>
      </w:r>
      <w:r w:rsidR="00020EF0" w:rsidRPr="00F9351B">
        <w:rPr>
          <w:rFonts w:ascii="Times New Roman" w:hAnsi="Times New Roman" w:cs="Times New Roman"/>
          <w:lang w:val="en-GB"/>
        </w:rPr>
        <w:t xml:space="preserve"> </w:t>
      </w:r>
      <w:r w:rsidR="002B417A" w:rsidRPr="00F9351B">
        <w:rPr>
          <w:rFonts w:ascii="Times New Roman" w:hAnsi="Times New Roman" w:cs="Times New Roman"/>
          <w:lang w:val="en-GB"/>
        </w:rPr>
        <w:t>in the Late</w:t>
      </w:r>
      <w:r w:rsidR="00A2668D" w:rsidRPr="00F9351B">
        <w:rPr>
          <w:rFonts w:ascii="Times New Roman" w:hAnsi="Times New Roman" w:cs="Times New Roman"/>
          <w:lang w:val="en-GB"/>
        </w:rPr>
        <w:t xml:space="preserve"> Cretaceous, a </w:t>
      </w:r>
      <w:r w:rsidR="002D2468" w:rsidRPr="00F9351B">
        <w:rPr>
          <w:rFonts w:ascii="Times New Roman" w:hAnsi="Times New Roman" w:cs="Times New Roman"/>
          <w:lang w:val="en-GB"/>
        </w:rPr>
        <w:t>second phase</w:t>
      </w:r>
      <w:r w:rsidR="003601A1" w:rsidRPr="00F9351B">
        <w:rPr>
          <w:rFonts w:ascii="Times New Roman" w:hAnsi="Times New Roman" w:cs="Times New Roman"/>
          <w:lang w:val="en-GB"/>
        </w:rPr>
        <w:t xml:space="preserve"> of </w:t>
      </w:r>
      <w:r w:rsidR="00F923BF" w:rsidRPr="00F9351B">
        <w:rPr>
          <w:rFonts w:ascii="Times New Roman" w:hAnsi="Times New Roman" w:cs="Times New Roman"/>
          <w:lang w:val="en-GB"/>
        </w:rPr>
        <w:t>tectonics</w:t>
      </w:r>
      <w:r w:rsidR="003601A1" w:rsidRPr="00F9351B">
        <w:rPr>
          <w:rFonts w:ascii="Times New Roman" w:hAnsi="Times New Roman" w:cs="Times New Roman"/>
          <w:lang w:val="en-GB"/>
        </w:rPr>
        <w:t xml:space="preserve"> </w:t>
      </w:r>
      <w:r w:rsidR="002B417A" w:rsidRPr="00F9351B">
        <w:rPr>
          <w:rFonts w:ascii="Times New Roman" w:hAnsi="Times New Roman" w:cs="Times New Roman"/>
          <w:lang w:val="en-GB"/>
        </w:rPr>
        <w:t xml:space="preserve">has </w:t>
      </w:r>
      <w:r w:rsidR="00030498" w:rsidRPr="00F9351B">
        <w:rPr>
          <w:rFonts w:ascii="Times New Roman" w:hAnsi="Times New Roman" w:cs="Times New Roman"/>
          <w:lang w:val="en-GB"/>
        </w:rPr>
        <w:t>occurred sinc</w:t>
      </w:r>
      <w:r w:rsidR="00030498" w:rsidRPr="00FA4811">
        <w:rPr>
          <w:rFonts w:ascii="Times New Roman" w:hAnsi="Times New Roman" w:cs="Times New Roman"/>
          <w:lang w:val="en-GB"/>
        </w:rPr>
        <w:t xml:space="preserve">e </w:t>
      </w:r>
      <w:r w:rsidR="00FA4811" w:rsidRPr="00FA4811">
        <w:rPr>
          <w:rFonts w:ascii="Times New Roman" w:hAnsi="Times New Roman" w:cs="Times New Roman"/>
          <w:lang w:val="en-GB"/>
        </w:rPr>
        <w:t>Paleogene</w:t>
      </w:r>
      <w:r w:rsidR="00030498" w:rsidRPr="00FA4811">
        <w:rPr>
          <w:rFonts w:ascii="Times New Roman" w:hAnsi="Times New Roman" w:cs="Times New Roman"/>
          <w:lang w:val="en-GB"/>
        </w:rPr>
        <w:t xml:space="preserve"> time</w:t>
      </w:r>
      <w:r w:rsidR="00EE6FBF">
        <w:rPr>
          <w:rFonts w:ascii="Times New Roman" w:hAnsi="Times New Roman" w:cs="Times New Roman"/>
          <w:lang w:val="en-GB"/>
        </w:rPr>
        <w:t xml:space="preserve"> (</w:t>
      </w:r>
      <w:ins w:id="83" w:author="ji appple" w:date="2018-08-07T10:51:00Z">
        <w:r w:rsidR="00E209D7">
          <w:rPr>
            <w:rFonts w:ascii="Times New Roman" w:hAnsi="Times New Roman" w:cs="Times New Roman"/>
            <w:lang w:val="en-GB"/>
          </w:rPr>
          <w:t>Huerta &amp; Harry 2007</w:t>
        </w:r>
      </w:ins>
      <w:del w:id="84" w:author="ji appple" w:date="2018-08-07T10:51:00Z">
        <w:r w:rsidR="00EE6FBF" w:rsidDel="00E209D7">
          <w:rPr>
            <w:rFonts w:ascii="Times New Roman" w:hAnsi="Times New Roman" w:cs="Times New Roman"/>
            <w:lang w:val="en-GB"/>
          </w:rPr>
          <w:delText>~60 Ma</w:delText>
        </w:r>
      </w:del>
      <w:r w:rsidR="00EE6FBF">
        <w:rPr>
          <w:rFonts w:ascii="Times New Roman" w:hAnsi="Times New Roman" w:cs="Times New Roman"/>
          <w:lang w:val="en-GB"/>
        </w:rPr>
        <w:t>)</w:t>
      </w:r>
      <w:r w:rsidR="002D2468" w:rsidRPr="00FA4811">
        <w:rPr>
          <w:rFonts w:ascii="Times New Roman" w:hAnsi="Times New Roman" w:cs="Times New Roman"/>
          <w:lang w:val="en-GB"/>
        </w:rPr>
        <w:t>.</w:t>
      </w:r>
      <w:r w:rsidR="002D2468" w:rsidRPr="00F9351B">
        <w:rPr>
          <w:rFonts w:ascii="Times New Roman" w:hAnsi="Times New Roman" w:cs="Times New Roman"/>
          <w:lang w:val="en-GB"/>
        </w:rPr>
        <w:t xml:space="preserve"> Compared with the </w:t>
      </w:r>
      <w:r w:rsidR="00F923BF" w:rsidRPr="00F9351B">
        <w:rPr>
          <w:rFonts w:ascii="Times New Roman" w:hAnsi="Times New Roman" w:cs="Times New Roman"/>
          <w:lang w:val="en-GB"/>
        </w:rPr>
        <w:t>first</w:t>
      </w:r>
      <w:r w:rsidR="002D2468" w:rsidRPr="00F9351B">
        <w:rPr>
          <w:rFonts w:ascii="Times New Roman" w:hAnsi="Times New Roman" w:cs="Times New Roman"/>
          <w:lang w:val="en-GB"/>
        </w:rPr>
        <w:t xml:space="preserve"> </w:t>
      </w:r>
      <w:r w:rsidR="002B417A" w:rsidRPr="00F9351B">
        <w:rPr>
          <w:rFonts w:ascii="Times New Roman" w:hAnsi="Times New Roman" w:cs="Times New Roman"/>
          <w:lang w:val="en-GB"/>
        </w:rPr>
        <w:t xml:space="preserve">phase of </w:t>
      </w:r>
      <w:r w:rsidR="002D2468" w:rsidRPr="00F9351B">
        <w:rPr>
          <w:rFonts w:ascii="Times New Roman" w:hAnsi="Times New Roman" w:cs="Times New Roman"/>
          <w:lang w:val="en-GB"/>
        </w:rPr>
        <w:t>extension</w:t>
      </w:r>
      <w:r w:rsidR="002B417A" w:rsidRPr="00F9351B">
        <w:rPr>
          <w:rFonts w:ascii="Times New Roman" w:hAnsi="Times New Roman" w:cs="Times New Roman"/>
          <w:lang w:val="en-GB"/>
        </w:rPr>
        <w:t>, which was broadly distributed</w:t>
      </w:r>
      <w:r w:rsidR="00F923BF" w:rsidRPr="00F9351B">
        <w:rPr>
          <w:rFonts w:ascii="Times New Roman" w:hAnsi="Times New Roman" w:cs="Times New Roman"/>
          <w:lang w:val="en-GB"/>
        </w:rPr>
        <w:t xml:space="preserve">, the later </w:t>
      </w:r>
      <w:r w:rsidR="002B417A" w:rsidRPr="00F9351B">
        <w:rPr>
          <w:rFonts w:ascii="Times New Roman" w:hAnsi="Times New Roman" w:cs="Times New Roman"/>
          <w:lang w:val="en-GB"/>
        </w:rPr>
        <w:t xml:space="preserve">phase of </w:t>
      </w:r>
      <w:r w:rsidR="00F923BF" w:rsidRPr="00F9351B">
        <w:rPr>
          <w:rFonts w:ascii="Times New Roman" w:hAnsi="Times New Roman" w:cs="Times New Roman"/>
          <w:lang w:val="en-GB"/>
        </w:rPr>
        <w:t>extension</w:t>
      </w:r>
      <w:r w:rsidR="002D2468" w:rsidRPr="00F9351B">
        <w:rPr>
          <w:rFonts w:ascii="Times New Roman" w:hAnsi="Times New Roman" w:cs="Times New Roman"/>
          <w:lang w:val="en-GB"/>
        </w:rPr>
        <w:t xml:space="preserve"> is</w:t>
      </w:r>
      <w:r w:rsidR="001E235C" w:rsidRPr="00F9351B">
        <w:rPr>
          <w:rFonts w:ascii="Times New Roman" w:hAnsi="Times New Roman" w:cs="Times New Roman"/>
          <w:lang w:val="en-GB"/>
        </w:rPr>
        <w:t xml:space="preserve"> </w:t>
      </w:r>
      <w:del w:id="85" w:author="ji appple" w:date="2018-07-14T11:25:00Z">
        <w:r w:rsidR="001E235C" w:rsidRPr="00F9351B" w:rsidDel="00C639DD">
          <w:rPr>
            <w:rFonts w:ascii="Times New Roman" w:hAnsi="Times New Roman" w:cs="Times New Roman"/>
            <w:lang w:val="en-GB"/>
          </w:rPr>
          <w:delText xml:space="preserve">confined </w:delText>
        </w:r>
      </w:del>
      <w:ins w:id="86" w:author="ji appple" w:date="2018-07-14T11:25:00Z">
        <w:r w:rsidR="00C639DD">
          <w:rPr>
            <w:rFonts w:ascii="Times New Roman" w:hAnsi="Times New Roman" w:cs="Times New Roman"/>
            <w:lang w:val="en-GB"/>
          </w:rPr>
          <w:t xml:space="preserve">focused </w:t>
        </w:r>
      </w:ins>
      <w:ins w:id="87" w:author="ji appple" w:date="2018-07-14T11:26:00Z">
        <w:r w:rsidR="00C639DD">
          <w:rPr>
            <w:rFonts w:ascii="Times New Roman" w:hAnsi="Times New Roman" w:cs="Times New Roman"/>
            <w:lang w:val="en-GB"/>
          </w:rPr>
          <w:t>primarily in</w:t>
        </w:r>
      </w:ins>
      <w:del w:id="88" w:author="ji appple" w:date="2018-07-14T11:26:00Z">
        <w:r w:rsidR="002B417A" w:rsidRPr="00F9351B" w:rsidDel="00C639DD">
          <w:rPr>
            <w:rFonts w:ascii="Times New Roman" w:hAnsi="Times New Roman" w:cs="Times New Roman"/>
            <w:lang w:val="en-GB"/>
          </w:rPr>
          <w:delText>to</w:delText>
        </w:r>
      </w:del>
      <w:r w:rsidR="002B417A" w:rsidRPr="00F9351B">
        <w:rPr>
          <w:rFonts w:ascii="Times New Roman" w:hAnsi="Times New Roman" w:cs="Times New Roman"/>
          <w:lang w:val="en-GB"/>
        </w:rPr>
        <w:t xml:space="preserve"> the western</w:t>
      </w:r>
      <w:r w:rsidR="001E235C" w:rsidRPr="00F9351B">
        <w:rPr>
          <w:rFonts w:ascii="Times New Roman" w:hAnsi="Times New Roman" w:cs="Times New Roman"/>
          <w:lang w:val="en-GB"/>
        </w:rPr>
        <w:t xml:space="preserve"> Ross Sea</w:t>
      </w:r>
      <w:r w:rsidRPr="00F9351B">
        <w:rPr>
          <w:rFonts w:ascii="Times New Roman" w:hAnsi="Times New Roman" w:cs="Times New Roman"/>
          <w:lang w:val="en-GB"/>
        </w:rPr>
        <w:t>, especially the no</w:t>
      </w:r>
      <w:r w:rsidR="00EA7BB9" w:rsidRPr="00F9351B">
        <w:rPr>
          <w:rFonts w:ascii="Times New Roman" w:hAnsi="Times New Roman" w:cs="Times New Roman"/>
          <w:lang w:val="en-GB"/>
        </w:rPr>
        <w:t xml:space="preserve">rthern part </w:t>
      </w:r>
      <w:r w:rsidR="002B417A" w:rsidRPr="00F9351B">
        <w:rPr>
          <w:rFonts w:ascii="Times New Roman" w:hAnsi="Times New Roman" w:cs="Times New Roman"/>
          <w:lang w:val="en-GB"/>
        </w:rPr>
        <w:t>of the western</w:t>
      </w:r>
      <w:r w:rsidR="00EA7BB9" w:rsidRPr="00F9351B">
        <w:rPr>
          <w:rFonts w:ascii="Times New Roman" w:hAnsi="Times New Roman" w:cs="Times New Roman"/>
          <w:lang w:val="en-GB"/>
        </w:rPr>
        <w:t xml:space="preserve"> Ross Sea</w:t>
      </w:r>
      <w:r w:rsidRPr="00F9351B">
        <w:rPr>
          <w:rFonts w:ascii="Times New Roman" w:hAnsi="Times New Roman" w:cs="Times New Roman"/>
          <w:lang w:val="en-GB"/>
        </w:rPr>
        <w:t xml:space="preserve"> and the VLB</w:t>
      </w:r>
      <w:r w:rsidR="003150F3" w:rsidRPr="00F9351B">
        <w:rPr>
          <w:rFonts w:ascii="Times New Roman" w:hAnsi="Times New Roman" w:cs="Times New Roman"/>
          <w:lang w:val="en-GB"/>
        </w:rPr>
        <w:t xml:space="preserve">, </w:t>
      </w:r>
      <w:r w:rsidR="002B417A" w:rsidRPr="00F9351B">
        <w:rPr>
          <w:rFonts w:ascii="Times New Roman" w:hAnsi="Times New Roman" w:cs="Times New Roman"/>
          <w:lang w:val="en-GB"/>
        </w:rPr>
        <w:t xml:space="preserve">and is </w:t>
      </w:r>
      <w:r w:rsidR="003150F3" w:rsidRPr="00F9351B">
        <w:rPr>
          <w:rFonts w:ascii="Times New Roman" w:hAnsi="Times New Roman" w:cs="Times New Roman"/>
          <w:lang w:val="en-GB"/>
        </w:rPr>
        <w:t>associated with alkali basalt</w:t>
      </w:r>
      <w:r w:rsidR="00350015" w:rsidRPr="00F9351B">
        <w:rPr>
          <w:rFonts w:ascii="Times New Roman" w:hAnsi="Times New Roman" w:cs="Times New Roman"/>
          <w:lang w:val="en-GB"/>
        </w:rPr>
        <w:t xml:space="preserve">. </w:t>
      </w:r>
      <w:r w:rsidR="002B417A" w:rsidRPr="00F9351B">
        <w:rPr>
          <w:rFonts w:ascii="Times New Roman" w:hAnsi="Times New Roman" w:cs="Times New Roman"/>
          <w:lang w:val="en-GB"/>
        </w:rPr>
        <w:t xml:space="preserve">Recent </w:t>
      </w:r>
      <w:r w:rsidR="003150F3" w:rsidRPr="00F9351B">
        <w:rPr>
          <w:rFonts w:ascii="Times New Roman" w:hAnsi="Times New Roman" w:cs="Times New Roman"/>
          <w:lang w:val="en-GB"/>
        </w:rPr>
        <w:t xml:space="preserve">geophysical studies </w:t>
      </w:r>
      <w:r w:rsidR="002B417A" w:rsidRPr="00F9351B">
        <w:rPr>
          <w:rFonts w:ascii="Times New Roman" w:hAnsi="Times New Roman" w:cs="Times New Roman"/>
          <w:lang w:val="en-GB"/>
        </w:rPr>
        <w:t xml:space="preserve">have </w:t>
      </w:r>
      <w:r w:rsidR="003150F3" w:rsidRPr="00F9351B">
        <w:rPr>
          <w:rFonts w:ascii="Times New Roman" w:hAnsi="Times New Roman" w:cs="Times New Roman"/>
          <w:lang w:val="en-GB"/>
        </w:rPr>
        <w:t>show</w:t>
      </w:r>
      <w:r w:rsidR="002B417A" w:rsidRPr="00F9351B">
        <w:rPr>
          <w:rFonts w:ascii="Times New Roman" w:hAnsi="Times New Roman" w:cs="Times New Roman"/>
          <w:lang w:val="en-GB"/>
        </w:rPr>
        <w:t>n</w:t>
      </w:r>
      <w:r w:rsidR="003150F3" w:rsidRPr="00F9351B">
        <w:rPr>
          <w:rFonts w:ascii="Times New Roman" w:hAnsi="Times New Roman" w:cs="Times New Roman"/>
          <w:lang w:val="en-GB"/>
        </w:rPr>
        <w:t xml:space="preserve"> that </w:t>
      </w:r>
      <w:r w:rsidR="002B417A" w:rsidRPr="00F9351B">
        <w:rPr>
          <w:rFonts w:ascii="Times New Roman" w:hAnsi="Times New Roman" w:cs="Times New Roman"/>
          <w:lang w:val="en-GB"/>
        </w:rPr>
        <w:t xml:space="preserve">the </w:t>
      </w:r>
      <w:r w:rsidR="003150F3" w:rsidRPr="00F9351B">
        <w:rPr>
          <w:rFonts w:ascii="Times New Roman" w:hAnsi="Times New Roman" w:cs="Times New Roman"/>
          <w:lang w:val="en-GB"/>
        </w:rPr>
        <w:t>western Ross Sea</w:t>
      </w:r>
      <w:r w:rsidR="00766B1C" w:rsidRPr="00F9351B">
        <w:rPr>
          <w:rFonts w:ascii="Times New Roman" w:hAnsi="Times New Roman" w:cs="Times New Roman"/>
          <w:lang w:val="en-GB"/>
        </w:rPr>
        <w:t xml:space="preserve"> </w:t>
      </w:r>
      <w:r w:rsidR="00A85C7A" w:rsidRPr="00F9351B">
        <w:rPr>
          <w:rFonts w:ascii="Times New Roman" w:hAnsi="Times New Roman" w:cs="Times New Roman"/>
          <w:lang w:val="en-GB"/>
        </w:rPr>
        <w:t>displays consistent</w:t>
      </w:r>
      <w:r w:rsidR="00766B1C" w:rsidRPr="00F9351B">
        <w:rPr>
          <w:rFonts w:ascii="Times New Roman" w:hAnsi="Times New Roman" w:cs="Times New Roman"/>
          <w:lang w:val="en-GB"/>
        </w:rPr>
        <w:t xml:space="preserve"> high</w:t>
      </w:r>
      <w:r w:rsidR="00A85C7A" w:rsidRPr="00F9351B">
        <w:rPr>
          <w:rFonts w:ascii="Times New Roman" w:hAnsi="Times New Roman" w:cs="Times New Roman"/>
          <w:lang w:val="en-GB"/>
        </w:rPr>
        <w:t xml:space="preserve"> measured</w:t>
      </w:r>
      <w:r w:rsidR="00766B1C" w:rsidRPr="00F9351B">
        <w:rPr>
          <w:rFonts w:ascii="Times New Roman" w:hAnsi="Times New Roman" w:cs="Times New Roman"/>
          <w:lang w:val="en-GB"/>
        </w:rPr>
        <w:t xml:space="preserve"> heat flow values </w:t>
      </w:r>
      <w:r w:rsidR="002F04BA">
        <w:rPr>
          <w:rFonts w:ascii="Times New Roman" w:hAnsi="Times New Roman" w:cs="Times New Roman"/>
          <w:noProof/>
          <w:lang w:val="en-GB"/>
        </w:rPr>
        <w:t>(</w:t>
      </w:r>
      <w:ins w:id="89" w:author="ji appple" w:date="2018-08-07T10:59:00Z">
        <w:r w:rsidR="00E54869">
          <w:rPr>
            <w:rFonts w:ascii="Times New Roman" w:hAnsi="Times New Roman" w:cs="Times New Roman"/>
            <w:noProof/>
            <w:lang w:val="en-GB"/>
          </w:rPr>
          <w:t>Risk</w:t>
        </w:r>
      </w:ins>
      <w:ins w:id="90" w:author="ji appple" w:date="2018-08-07T11:01:00Z">
        <w:r w:rsidR="00C10553">
          <w:rPr>
            <w:rFonts w:ascii="Times New Roman" w:hAnsi="Times New Roman" w:cs="Times New Roman"/>
            <w:noProof/>
            <w:lang w:val="en-GB"/>
          </w:rPr>
          <w:t xml:space="preserve"> &amp; Hochstein</w:t>
        </w:r>
      </w:ins>
      <w:ins w:id="91" w:author="ji appple" w:date="2018-08-07T10:59:00Z">
        <w:r w:rsidR="00E54869">
          <w:rPr>
            <w:rFonts w:ascii="Times New Roman" w:hAnsi="Times New Roman" w:cs="Times New Roman"/>
            <w:noProof/>
            <w:lang w:val="en-GB"/>
          </w:rPr>
          <w:t xml:space="preserve"> 1974; </w:t>
        </w:r>
      </w:ins>
      <w:ins w:id="92" w:author="ji appple" w:date="2018-08-07T10:57:00Z">
        <w:r w:rsidR="00B800D5">
          <w:rPr>
            <w:rFonts w:ascii="Times New Roman" w:hAnsi="Times New Roman" w:cs="Times New Roman"/>
            <w:noProof/>
            <w:lang w:val="en-GB"/>
          </w:rPr>
          <w:t>Della</w:t>
        </w:r>
      </w:ins>
      <w:ins w:id="93" w:author="ji appple" w:date="2018-08-07T11:14:00Z">
        <w:r w:rsidR="00733B45">
          <w:rPr>
            <w:rFonts w:ascii="Times New Roman" w:hAnsi="Times New Roman" w:cs="Times New Roman"/>
            <w:noProof/>
            <w:lang w:val="en-GB"/>
          </w:rPr>
          <w:t xml:space="preserve"> Vedova</w:t>
        </w:r>
      </w:ins>
      <w:ins w:id="94" w:author="ji appple" w:date="2018-08-07T10:57:00Z">
        <w:r w:rsidR="00392769">
          <w:rPr>
            <w:rFonts w:ascii="Times New Roman" w:hAnsi="Times New Roman" w:cs="Times New Roman"/>
            <w:noProof/>
            <w:lang w:val="en-GB"/>
          </w:rPr>
          <w:t xml:space="preserve"> </w:t>
        </w:r>
        <w:r w:rsidR="00392769" w:rsidRPr="00E54869">
          <w:rPr>
            <w:rFonts w:ascii="Times New Roman" w:hAnsi="Times New Roman" w:cs="Times New Roman"/>
            <w:i/>
            <w:noProof/>
            <w:lang w:val="en-GB"/>
            <w:rPrChange w:id="95" w:author="ji appple" w:date="2018-08-07T11:00:00Z">
              <w:rPr>
                <w:rFonts w:ascii="Times New Roman" w:hAnsi="Times New Roman" w:cs="Times New Roman"/>
                <w:noProof/>
                <w:lang w:val="en-GB"/>
              </w:rPr>
            </w:rPrChange>
          </w:rPr>
          <w:t xml:space="preserve">et </w:t>
        </w:r>
      </w:ins>
      <w:ins w:id="96" w:author="ji appple" w:date="2018-08-07T10:59:00Z">
        <w:r w:rsidR="00E54869" w:rsidRPr="00E54869">
          <w:rPr>
            <w:rFonts w:ascii="Times New Roman" w:hAnsi="Times New Roman" w:cs="Times New Roman"/>
            <w:i/>
            <w:noProof/>
            <w:lang w:val="en-GB"/>
            <w:rPrChange w:id="97" w:author="ji appple" w:date="2018-08-07T11:00:00Z">
              <w:rPr>
                <w:rFonts w:ascii="Times New Roman" w:hAnsi="Times New Roman" w:cs="Times New Roman"/>
                <w:noProof/>
                <w:lang w:val="en-GB"/>
              </w:rPr>
            </w:rPrChange>
          </w:rPr>
          <w:t>al</w:t>
        </w:r>
      </w:ins>
      <w:ins w:id="98" w:author="ji appple" w:date="2018-08-07T10:58:00Z">
        <w:r w:rsidR="00392769">
          <w:rPr>
            <w:rFonts w:ascii="Times New Roman" w:hAnsi="Times New Roman" w:cs="Times New Roman"/>
            <w:noProof/>
            <w:lang w:val="en-GB"/>
          </w:rPr>
          <w:t xml:space="preserve">. 1992; </w:t>
        </w:r>
      </w:ins>
      <w:r w:rsidR="002F04BA">
        <w:rPr>
          <w:rFonts w:ascii="Times New Roman" w:hAnsi="Times New Roman" w:cs="Times New Roman"/>
          <w:noProof/>
          <w:lang w:val="en-GB"/>
        </w:rPr>
        <w:t>Morin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2010)</w:t>
      </w:r>
      <w:r w:rsidR="00EA7BB9" w:rsidRPr="00F9351B">
        <w:rPr>
          <w:rFonts w:ascii="Times New Roman" w:hAnsi="Times New Roman" w:cs="Times New Roman"/>
          <w:lang w:val="en-GB"/>
        </w:rPr>
        <w:t>,</w:t>
      </w:r>
      <w:r w:rsidR="009F6276" w:rsidRPr="00F9351B">
        <w:rPr>
          <w:rFonts w:ascii="Times New Roman" w:hAnsi="Times New Roman" w:cs="Times New Roman"/>
          <w:lang w:val="en-GB"/>
        </w:rPr>
        <w:t xml:space="preserve"> </w:t>
      </w:r>
      <w:r w:rsidR="00A85C7A" w:rsidRPr="00F9351B">
        <w:rPr>
          <w:rFonts w:ascii="Times New Roman" w:hAnsi="Times New Roman" w:cs="Times New Roman"/>
          <w:lang w:val="en-GB"/>
        </w:rPr>
        <w:t>relatively slow estimated</w:t>
      </w:r>
      <w:r w:rsidR="00EA7BB9" w:rsidRPr="00F9351B">
        <w:rPr>
          <w:rFonts w:ascii="Times New Roman" w:hAnsi="Times New Roman" w:cs="Times New Roman"/>
          <w:lang w:val="en-GB"/>
        </w:rPr>
        <w:t xml:space="preserve"> shear velocit</w:t>
      </w:r>
      <w:r w:rsidR="00A85C7A" w:rsidRPr="00F9351B">
        <w:rPr>
          <w:rFonts w:ascii="Times New Roman" w:hAnsi="Times New Roman" w:cs="Times New Roman"/>
          <w:lang w:val="en-GB"/>
        </w:rPr>
        <w:t>ies</w:t>
      </w:r>
      <w:r w:rsidR="00766B1C" w:rsidRPr="00F9351B">
        <w:rPr>
          <w:rFonts w:ascii="Times New Roman" w:hAnsi="Times New Roman" w:cs="Times New Roman"/>
          <w:lang w:val="en-GB"/>
        </w:rPr>
        <w:t xml:space="preserve"> </w:t>
      </w:r>
      <w:r w:rsidR="002F04BA">
        <w:rPr>
          <w:rFonts w:ascii="Times New Roman" w:hAnsi="Times New Roman" w:cs="Times New Roman"/>
          <w:noProof/>
          <w:lang w:val="en-GB"/>
        </w:rPr>
        <w:t>(Lawrence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2006b; Hansen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2016)</w:t>
      </w:r>
      <w:r w:rsidR="009F6276" w:rsidRPr="00F9351B">
        <w:rPr>
          <w:rFonts w:ascii="Times New Roman" w:hAnsi="Times New Roman" w:cs="Times New Roman"/>
          <w:lang w:val="en-GB"/>
        </w:rPr>
        <w:t xml:space="preserve"> </w:t>
      </w:r>
      <w:r w:rsidR="00766B1C" w:rsidRPr="00F9351B">
        <w:rPr>
          <w:rFonts w:ascii="Times New Roman" w:hAnsi="Times New Roman" w:cs="Times New Roman"/>
          <w:lang w:val="en-GB"/>
        </w:rPr>
        <w:t xml:space="preserve">and </w:t>
      </w:r>
      <w:r w:rsidR="00A85C7A" w:rsidRPr="00F9351B">
        <w:rPr>
          <w:rFonts w:ascii="Times New Roman" w:hAnsi="Times New Roman" w:cs="Times New Roman"/>
          <w:lang w:val="en-GB"/>
        </w:rPr>
        <w:t xml:space="preserve">inferred </w:t>
      </w:r>
      <w:r w:rsidR="00766B1C" w:rsidRPr="00F9351B">
        <w:rPr>
          <w:rFonts w:ascii="Times New Roman" w:hAnsi="Times New Roman" w:cs="Times New Roman"/>
          <w:lang w:val="en-GB"/>
        </w:rPr>
        <w:t>weak lithospher</w:t>
      </w:r>
      <w:r w:rsidR="00A85C7A" w:rsidRPr="00F9351B">
        <w:rPr>
          <w:rFonts w:ascii="Times New Roman" w:hAnsi="Times New Roman" w:cs="Times New Roman"/>
          <w:lang w:val="en-GB"/>
        </w:rPr>
        <w:t>ic</w:t>
      </w:r>
      <w:r w:rsidR="00766B1C" w:rsidRPr="00F9351B">
        <w:rPr>
          <w:rFonts w:ascii="Times New Roman" w:hAnsi="Times New Roman" w:cs="Times New Roman"/>
          <w:lang w:val="en-GB"/>
        </w:rPr>
        <w:t xml:space="preserve"> mechanical strength </w:t>
      </w:r>
      <w:r w:rsidR="002F04BA">
        <w:rPr>
          <w:rFonts w:ascii="Times New Roman" w:hAnsi="Times New Roman" w:cs="Times New Roman"/>
          <w:noProof/>
          <w:lang w:val="en-GB"/>
        </w:rPr>
        <w:t>(Ji</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2017)</w:t>
      </w:r>
      <w:r w:rsidR="001E235C" w:rsidRPr="00F9351B">
        <w:rPr>
          <w:rFonts w:ascii="Times New Roman" w:hAnsi="Times New Roman" w:cs="Times New Roman"/>
          <w:lang w:val="en-GB"/>
        </w:rPr>
        <w:t>.</w:t>
      </w:r>
      <w:r w:rsidR="00927017" w:rsidRPr="00F9351B">
        <w:rPr>
          <w:rFonts w:ascii="Times New Roman" w:hAnsi="Times New Roman" w:cs="Times New Roman"/>
          <w:lang w:val="en-GB"/>
        </w:rPr>
        <w:t xml:space="preserve"> </w:t>
      </w:r>
      <w:r w:rsidR="0042792E" w:rsidRPr="00F9351B">
        <w:rPr>
          <w:rFonts w:ascii="Times New Roman" w:hAnsi="Times New Roman" w:cs="Times New Roman"/>
          <w:lang w:val="en-GB"/>
        </w:rPr>
        <w:t>The Adare Basin</w:t>
      </w:r>
      <w:r w:rsidR="00D44614" w:rsidRPr="00F9351B">
        <w:rPr>
          <w:rFonts w:ascii="Times New Roman" w:hAnsi="Times New Roman" w:cs="Times New Roman"/>
          <w:lang w:val="en-GB"/>
        </w:rPr>
        <w:t xml:space="preserve">, which lies </w:t>
      </w:r>
      <w:r w:rsidR="009604FA" w:rsidRPr="00F9351B">
        <w:rPr>
          <w:rFonts w:ascii="Times New Roman" w:hAnsi="Times New Roman" w:cs="Times New Roman"/>
          <w:lang w:val="en-GB"/>
        </w:rPr>
        <w:t>with</w:t>
      </w:r>
      <w:r w:rsidR="00D44614" w:rsidRPr="00F9351B">
        <w:rPr>
          <w:rFonts w:ascii="Times New Roman" w:hAnsi="Times New Roman" w:cs="Times New Roman"/>
          <w:lang w:val="en-GB"/>
        </w:rPr>
        <w:t>in</w:t>
      </w:r>
      <w:r w:rsidR="003150F3" w:rsidRPr="00F9351B">
        <w:rPr>
          <w:rFonts w:ascii="Times New Roman" w:hAnsi="Times New Roman" w:cs="Times New Roman"/>
          <w:lang w:val="en-GB"/>
        </w:rPr>
        <w:t xml:space="preserve"> the north</w:t>
      </w:r>
      <w:r w:rsidR="00D44614" w:rsidRPr="00F9351B">
        <w:rPr>
          <w:rFonts w:ascii="Times New Roman" w:hAnsi="Times New Roman" w:cs="Times New Roman"/>
          <w:lang w:val="en-GB"/>
        </w:rPr>
        <w:t>ern</w:t>
      </w:r>
      <w:r w:rsidR="00A87EC2">
        <w:rPr>
          <w:rFonts w:ascii="Times New Roman" w:hAnsi="Times New Roman" w:cs="Times New Roman"/>
          <w:lang w:val="en-GB"/>
        </w:rPr>
        <w:t>most</w:t>
      </w:r>
      <w:r w:rsidR="00D44614" w:rsidRPr="00F9351B">
        <w:rPr>
          <w:rFonts w:ascii="Times New Roman" w:hAnsi="Times New Roman" w:cs="Times New Roman"/>
          <w:lang w:val="en-GB"/>
        </w:rPr>
        <w:t xml:space="preserve"> portion</w:t>
      </w:r>
      <w:r w:rsidR="003150F3" w:rsidRPr="00F9351B">
        <w:rPr>
          <w:rFonts w:ascii="Times New Roman" w:hAnsi="Times New Roman" w:cs="Times New Roman"/>
          <w:lang w:val="en-GB"/>
        </w:rPr>
        <w:t xml:space="preserve"> of</w:t>
      </w:r>
      <w:r w:rsidR="00D44614" w:rsidRPr="00F9351B">
        <w:rPr>
          <w:rFonts w:ascii="Times New Roman" w:hAnsi="Times New Roman" w:cs="Times New Roman"/>
          <w:lang w:val="en-GB"/>
        </w:rPr>
        <w:t xml:space="preserve"> the</w:t>
      </w:r>
      <w:r w:rsidR="003150F3" w:rsidRPr="00F9351B">
        <w:rPr>
          <w:rFonts w:ascii="Times New Roman" w:hAnsi="Times New Roman" w:cs="Times New Roman"/>
          <w:lang w:val="en-GB"/>
        </w:rPr>
        <w:t xml:space="preserve"> study area</w:t>
      </w:r>
      <w:r w:rsidR="00D44614" w:rsidRPr="00F9351B">
        <w:rPr>
          <w:rFonts w:ascii="Times New Roman" w:hAnsi="Times New Roman" w:cs="Times New Roman"/>
          <w:lang w:val="en-GB"/>
        </w:rPr>
        <w:t>,</w:t>
      </w:r>
      <w:r w:rsidR="003150F3" w:rsidRPr="00F9351B">
        <w:rPr>
          <w:rFonts w:ascii="Times New Roman" w:hAnsi="Times New Roman" w:cs="Times New Roman"/>
          <w:lang w:val="en-GB"/>
        </w:rPr>
        <w:t xml:space="preserve"> </w:t>
      </w:r>
      <w:r w:rsidR="0042792E" w:rsidRPr="00F9351B">
        <w:rPr>
          <w:rFonts w:ascii="Times New Roman" w:hAnsi="Times New Roman" w:cs="Times New Roman"/>
          <w:lang w:val="en-GB"/>
        </w:rPr>
        <w:t>formed along one arm of a ridge-ridge-ridge triple junction</w:t>
      </w:r>
      <w:r w:rsidR="00EF7AAA" w:rsidRPr="00F9351B">
        <w:rPr>
          <w:rFonts w:ascii="Times New Roman" w:hAnsi="Times New Roman" w:cs="Times New Roman"/>
          <w:lang w:val="en-GB"/>
        </w:rPr>
        <w:t>,</w:t>
      </w:r>
      <w:r w:rsidR="0042792E" w:rsidRPr="00F9351B">
        <w:rPr>
          <w:rFonts w:ascii="Times New Roman" w:hAnsi="Times New Roman" w:cs="Times New Roman"/>
          <w:lang w:val="en-GB"/>
        </w:rPr>
        <w:t xml:space="preserve"> and</w:t>
      </w:r>
      <w:r w:rsidR="00DE1C97" w:rsidRPr="00F9351B">
        <w:rPr>
          <w:rFonts w:ascii="Times New Roman" w:hAnsi="Times New Roman" w:cs="Times New Roman"/>
          <w:lang w:val="en-GB"/>
        </w:rPr>
        <w:t xml:space="preserve"> its opening time is well constrained</w:t>
      </w:r>
      <w:r w:rsidR="00EF7AAA" w:rsidRPr="00F9351B">
        <w:rPr>
          <w:rFonts w:ascii="Times New Roman" w:hAnsi="Times New Roman" w:cs="Times New Roman"/>
          <w:lang w:val="en-GB"/>
        </w:rPr>
        <w:t xml:space="preserve"> to 43–26 Ma</w:t>
      </w:r>
      <w:r w:rsidR="00DE1C97" w:rsidRPr="00F9351B">
        <w:rPr>
          <w:rFonts w:ascii="Times New Roman" w:hAnsi="Times New Roman" w:cs="Times New Roman"/>
          <w:lang w:val="en-GB"/>
        </w:rPr>
        <w:t xml:space="preserve"> by</w:t>
      </w:r>
      <w:r w:rsidR="0042792E" w:rsidRPr="00F9351B">
        <w:rPr>
          <w:rFonts w:ascii="Times New Roman" w:hAnsi="Times New Roman" w:cs="Times New Roman"/>
          <w:lang w:val="en-GB"/>
        </w:rPr>
        <w:t xml:space="preserve"> magnetic</w:t>
      </w:r>
      <w:r w:rsidR="00DE1C97" w:rsidRPr="00F9351B">
        <w:rPr>
          <w:rFonts w:ascii="Times New Roman" w:hAnsi="Times New Roman" w:cs="Times New Roman"/>
          <w:lang w:val="en-GB"/>
        </w:rPr>
        <w:t xml:space="preserve"> anomalies</w:t>
      </w:r>
      <w:r w:rsidR="00EF7AAA" w:rsidRPr="00F9351B">
        <w:rPr>
          <w:rFonts w:ascii="Times New Roman" w:hAnsi="Times New Roman" w:cs="Times New Roman"/>
          <w:lang w:val="en-GB"/>
        </w:rPr>
        <w:t xml:space="preserve"> identified</w:t>
      </w:r>
      <w:r w:rsidR="00DE1C97" w:rsidRPr="00F9351B">
        <w:rPr>
          <w:rFonts w:ascii="Times New Roman" w:hAnsi="Times New Roman" w:cs="Times New Roman"/>
          <w:lang w:val="en-GB"/>
        </w:rPr>
        <w:t xml:space="preserve"> along the extinct Adare spreading axis</w:t>
      </w:r>
      <w:r w:rsidR="008A40A5" w:rsidRPr="00F9351B">
        <w:rPr>
          <w:rFonts w:ascii="Times New Roman" w:hAnsi="Times New Roman" w:cs="Times New Roman"/>
          <w:lang w:val="en-GB"/>
        </w:rPr>
        <w:t xml:space="preserve"> </w:t>
      </w:r>
      <w:r w:rsidR="002F04BA">
        <w:rPr>
          <w:rFonts w:ascii="Times New Roman" w:hAnsi="Times New Roman" w:cs="Times New Roman"/>
          <w:noProof/>
          <w:lang w:val="en-GB"/>
        </w:rPr>
        <w:t>(Cande &amp; Kent 1995)</w:t>
      </w:r>
      <w:r w:rsidR="00B32F7B" w:rsidRPr="00F9351B">
        <w:rPr>
          <w:rFonts w:ascii="Times New Roman" w:hAnsi="Times New Roman" w:cs="Times New Roman"/>
          <w:lang w:val="en-GB"/>
        </w:rPr>
        <w:t xml:space="preserve"> that</w:t>
      </w:r>
      <w:r w:rsidR="00357E12" w:rsidRPr="00F9351B">
        <w:rPr>
          <w:rFonts w:ascii="Times New Roman" w:hAnsi="Times New Roman" w:cs="Times New Roman"/>
          <w:lang w:val="en-GB"/>
        </w:rPr>
        <w:t xml:space="preserve"> can be co</w:t>
      </w:r>
      <w:r w:rsidR="003150F3" w:rsidRPr="00F9351B">
        <w:rPr>
          <w:rFonts w:ascii="Times New Roman" w:hAnsi="Times New Roman" w:cs="Times New Roman"/>
          <w:lang w:val="en-GB"/>
        </w:rPr>
        <w:t xml:space="preserve">nsidered </w:t>
      </w:r>
      <w:r w:rsidR="00EF7AAA" w:rsidRPr="00F9351B">
        <w:rPr>
          <w:rFonts w:ascii="Times New Roman" w:hAnsi="Times New Roman" w:cs="Times New Roman"/>
          <w:lang w:val="en-GB"/>
        </w:rPr>
        <w:t xml:space="preserve">to represent </w:t>
      </w:r>
      <w:r w:rsidR="003150F3" w:rsidRPr="00F9351B">
        <w:rPr>
          <w:rFonts w:ascii="Times New Roman" w:hAnsi="Times New Roman" w:cs="Times New Roman"/>
          <w:lang w:val="en-GB"/>
        </w:rPr>
        <w:t>the beginning of this</w:t>
      </w:r>
      <w:r w:rsidR="00357E12" w:rsidRPr="00F9351B">
        <w:rPr>
          <w:rFonts w:ascii="Times New Roman" w:hAnsi="Times New Roman" w:cs="Times New Roman"/>
          <w:lang w:val="en-GB"/>
        </w:rPr>
        <w:t xml:space="preserve"> </w:t>
      </w:r>
      <w:proofErr w:type="spellStart"/>
      <w:r w:rsidR="00357E12" w:rsidRPr="00F9351B">
        <w:rPr>
          <w:rFonts w:ascii="Times New Roman" w:hAnsi="Times New Roman" w:cs="Times New Roman"/>
          <w:lang w:val="en-GB"/>
        </w:rPr>
        <w:t>Cenozoic</w:t>
      </w:r>
      <w:proofErr w:type="spellEnd"/>
      <w:r w:rsidR="00357E12" w:rsidRPr="00F9351B">
        <w:rPr>
          <w:rFonts w:ascii="Times New Roman" w:hAnsi="Times New Roman" w:cs="Times New Roman"/>
          <w:lang w:val="en-GB"/>
        </w:rPr>
        <w:t xml:space="preserve"> extension</w:t>
      </w:r>
      <w:r w:rsidR="008A40A5" w:rsidRPr="00F9351B">
        <w:rPr>
          <w:rFonts w:ascii="Times New Roman" w:hAnsi="Times New Roman" w:cs="Times New Roman"/>
          <w:lang w:val="en-GB"/>
        </w:rPr>
        <w:t>.</w:t>
      </w:r>
      <w:r w:rsidR="0042792E" w:rsidRPr="00F9351B">
        <w:rPr>
          <w:rFonts w:ascii="Times New Roman" w:hAnsi="Times New Roman" w:cs="Times New Roman"/>
          <w:lang w:val="en-GB"/>
        </w:rPr>
        <w:t xml:space="preserve"> </w:t>
      </w:r>
      <w:r w:rsidR="00EF7AAA" w:rsidRPr="00F9351B">
        <w:rPr>
          <w:rFonts w:ascii="Times New Roman" w:hAnsi="Times New Roman" w:cs="Times New Roman"/>
          <w:lang w:val="en-GB"/>
        </w:rPr>
        <w:t>In contrast to</w:t>
      </w:r>
      <w:r w:rsidR="00612071" w:rsidRPr="00F9351B">
        <w:rPr>
          <w:rFonts w:ascii="Times New Roman" w:hAnsi="Times New Roman" w:cs="Times New Roman"/>
          <w:lang w:val="en-GB"/>
        </w:rPr>
        <w:t xml:space="preserve"> the Adare Basin, the adjacent </w:t>
      </w:r>
      <w:r w:rsidR="009604FA" w:rsidRPr="00F9351B">
        <w:rPr>
          <w:rFonts w:ascii="Times New Roman" w:hAnsi="Times New Roman" w:cs="Times New Roman"/>
          <w:lang w:val="en-GB"/>
        </w:rPr>
        <w:t xml:space="preserve">Northern </w:t>
      </w:r>
      <w:r w:rsidR="00612071" w:rsidRPr="00F9351B">
        <w:rPr>
          <w:rFonts w:ascii="Times New Roman" w:hAnsi="Times New Roman" w:cs="Times New Roman"/>
          <w:lang w:val="en-GB"/>
        </w:rPr>
        <w:t xml:space="preserve">Basin is located </w:t>
      </w:r>
      <w:r w:rsidR="009604FA" w:rsidRPr="00F9351B">
        <w:rPr>
          <w:rFonts w:ascii="Times New Roman" w:hAnsi="Times New Roman" w:cs="Times New Roman"/>
          <w:lang w:val="en-GB"/>
        </w:rPr>
        <w:t>on</w:t>
      </w:r>
      <w:r w:rsidR="00612071" w:rsidRPr="00F9351B">
        <w:rPr>
          <w:rFonts w:ascii="Times New Roman" w:hAnsi="Times New Roman" w:cs="Times New Roman"/>
          <w:lang w:val="en-GB"/>
        </w:rPr>
        <w:t xml:space="preserve"> the continental shelf. </w:t>
      </w:r>
      <w:r w:rsidR="00E22087" w:rsidRPr="00F9351B">
        <w:rPr>
          <w:rFonts w:ascii="Times New Roman" w:hAnsi="Times New Roman" w:cs="Times New Roman"/>
          <w:lang w:val="en-GB"/>
        </w:rPr>
        <w:t xml:space="preserve">Although no direct evidence of the extensional history of the </w:t>
      </w:r>
      <w:r w:rsidR="00EF7AAA" w:rsidRPr="00F9351B">
        <w:rPr>
          <w:rFonts w:ascii="Times New Roman" w:hAnsi="Times New Roman" w:cs="Times New Roman"/>
          <w:lang w:val="en-GB"/>
        </w:rPr>
        <w:t xml:space="preserve">Northern </w:t>
      </w:r>
      <w:r w:rsidR="00E22087" w:rsidRPr="00F9351B">
        <w:rPr>
          <w:rFonts w:ascii="Times New Roman" w:hAnsi="Times New Roman" w:cs="Times New Roman"/>
          <w:lang w:val="en-GB"/>
        </w:rPr>
        <w:t>Basin</w:t>
      </w:r>
      <w:r w:rsidR="00B32F7B" w:rsidRPr="00F9351B">
        <w:rPr>
          <w:rFonts w:ascii="Times New Roman" w:hAnsi="Times New Roman" w:cs="Times New Roman"/>
          <w:lang w:val="en-GB"/>
        </w:rPr>
        <w:t xml:space="preserve"> is available</w:t>
      </w:r>
      <w:r w:rsidR="00E22087" w:rsidRPr="00F9351B">
        <w:rPr>
          <w:rFonts w:ascii="Times New Roman" w:hAnsi="Times New Roman" w:cs="Times New Roman"/>
          <w:lang w:val="en-GB"/>
        </w:rPr>
        <w:t xml:space="preserve">, the </w:t>
      </w:r>
      <w:r w:rsidR="00EF7AAA" w:rsidRPr="00F9351B">
        <w:rPr>
          <w:rFonts w:ascii="Times New Roman" w:hAnsi="Times New Roman" w:cs="Times New Roman"/>
          <w:lang w:val="en-GB"/>
        </w:rPr>
        <w:t>existence of</w:t>
      </w:r>
      <w:r w:rsidR="00E22087" w:rsidRPr="00F9351B">
        <w:rPr>
          <w:rFonts w:ascii="Times New Roman" w:hAnsi="Times New Roman" w:cs="Times New Roman"/>
          <w:lang w:val="en-GB"/>
        </w:rPr>
        <w:t xml:space="preserve"> continuous sedimentary sequences, magnetic anomalies and </w:t>
      </w:r>
      <w:proofErr w:type="spellStart"/>
      <w:r w:rsidR="00E22087" w:rsidRPr="00F9351B">
        <w:rPr>
          <w:rFonts w:ascii="Times New Roman" w:hAnsi="Times New Roman" w:cs="Times New Roman"/>
          <w:lang w:val="en-GB"/>
        </w:rPr>
        <w:t>Bouguer</w:t>
      </w:r>
      <w:proofErr w:type="spellEnd"/>
      <w:r w:rsidR="00E22087" w:rsidRPr="00F9351B">
        <w:rPr>
          <w:rFonts w:ascii="Times New Roman" w:hAnsi="Times New Roman" w:cs="Times New Roman"/>
          <w:lang w:val="en-GB"/>
        </w:rPr>
        <w:t xml:space="preserve"> gravity </w:t>
      </w:r>
      <w:r w:rsidR="00FC739C" w:rsidRPr="00F9351B">
        <w:rPr>
          <w:rFonts w:ascii="Times New Roman" w:hAnsi="Times New Roman" w:cs="Times New Roman"/>
          <w:lang w:val="en-GB"/>
        </w:rPr>
        <w:t xml:space="preserve">anomalies </w:t>
      </w:r>
      <w:r w:rsidR="002F04BA">
        <w:rPr>
          <w:rFonts w:ascii="Times New Roman" w:hAnsi="Times New Roman" w:cs="Times New Roman"/>
          <w:noProof/>
          <w:lang w:val="en-GB"/>
        </w:rPr>
        <w:t>(Cande &amp; Stock 2005; Damaske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2007)</w:t>
      </w:r>
      <w:r w:rsidR="00E22087" w:rsidRPr="00F9351B">
        <w:rPr>
          <w:rFonts w:ascii="Times New Roman" w:hAnsi="Times New Roman" w:cs="Times New Roman"/>
          <w:lang w:val="en-GB"/>
        </w:rPr>
        <w:t xml:space="preserve"> </w:t>
      </w:r>
      <w:r w:rsidR="00EF7AAA" w:rsidRPr="00F9351B">
        <w:rPr>
          <w:rFonts w:ascii="Times New Roman" w:hAnsi="Times New Roman" w:cs="Times New Roman"/>
          <w:lang w:val="en-GB"/>
        </w:rPr>
        <w:t xml:space="preserve">that </w:t>
      </w:r>
      <w:r w:rsidR="00E22087" w:rsidRPr="00F9351B">
        <w:rPr>
          <w:rFonts w:ascii="Times New Roman" w:hAnsi="Times New Roman" w:cs="Times New Roman"/>
          <w:lang w:val="en-GB"/>
        </w:rPr>
        <w:t>spread across the shelf break into</w:t>
      </w:r>
      <w:r w:rsidR="00B32F7B" w:rsidRPr="00F9351B">
        <w:rPr>
          <w:rFonts w:ascii="Times New Roman" w:hAnsi="Times New Roman" w:cs="Times New Roman"/>
          <w:lang w:val="en-GB"/>
        </w:rPr>
        <w:t xml:space="preserve"> the</w:t>
      </w:r>
      <w:r w:rsidR="00E22087" w:rsidRPr="00F9351B">
        <w:rPr>
          <w:rFonts w:ascii="Times New Roman" w:hAnsi="Times New Roman" w:cs="Times New Roman"/>
          <w:lang w:val="en-GB"/>
        </w:rPr>
        <w:t xml:space="preserve"> Northern Basin from the Adare Basin implies a possible linkage between the Adare seafloor spreading and the extensional tectonics of the western Ross Sea in the Neogene. </w:t>
      </w:r>
      <w:r w:rsidR="00183307" w:rsidRPr="00F9351B">
        <w:rPr>
          <w:rFonts w:ascii="Times New Roman" w:hAnsi="Times New Roman" w:cs="Times New Roman"/>
          <w:lang w:val="en-GB"/>
        </w:rPr>
        <w:t xml:space="preserve">The latest </w:t>
      </w:r>
      <w:r w:rsidR="00EF7AAA" w:rsidRPr="00F9351B">
        <w:rPr>
          <w:rFonts w:ascii="Times New Roman" w:hAnsi="Times New Roman" w:cs="Times New Roman"/>
          <w:lang w:val="en-GB"/>
        </w:rPr>
        <w:t>extensional event</w:t>
      </w:r>
      <w:r w:rsidR="00927017" w:rsidRPr="00F9351B">
        <w:rPr>
          <w:rFonts w:ascii="Times New Roman" w:hAnsi="Times New Roman" w:cs="Times New Roman"/>
          <w:lang w:val="en-GB"/>
        </w:rPr>
        <w:t xml:space="preserve"> is located within the </w:t>
      </w:r>
      <w:r w:rsidR="00452680" w:rsidRPr="00F9351B">
        <w:rPr>
          <w:rFonts w:ascii="Times New Roman" w:hAnsi="Times New Roman" w:cs="Times New Roman"/>
          <w:lang w:val="en-GB"/>
        </w:rPr>
        <w:t xml:space="preserve">pre-existing </w:t>
      </w:r>
      <w:r w:rsidR="00927017" w:rsidRPr="00F9351B">
        <w:rPr>
          <w:rFonts w:ascii="Times New Roman" w:hAnsi="Times New Roman" w:cs="Times New Roman"/>
          <w:lang w:val="en-GB"/>
        </w:rPr>
        <w:t>VLB</w:t>
      </w:r>
      <w:r w:rsidR="00A87EC2">
        <w:rPr>
          <w:rFonts w:ascii="Times New Roman" w:hAnsi="Times New Roman" w:cs="Times New Roman"/>
          <w:lang w:val="en-GB"/>
        </w:rPr>
        <w:t>,</w:t>
      </w:r>
      <w:r w:rsidR="00927017" w:rsidRPr="00F9351B">
        <w:rPr>
          <w:rFonts w:ascii="Times New Roman" w:hAnsi="Times New Roman" w:cs="Times New Roman"/>
          <w:lang w:val="en-GB"/>
        </w:rPr>
        <w:t xml:space="preserve"> and </w:t>
      </w:r>
      <w:r w:rsidR="00183307" w:rsidRPr="00F9351B">
        <w:rPr>
          <w:rFonts w:ascii="Times New Roman" w:hAnsi="Times New Roman" w:cs="Times New Roman"/>
          <w:lang w:val="en-GB"/>
        </w:rPr>
        <w:t xml:space="preserve">this crustal thinning led </w:t>
      </w:r>
      <w:r w:rsidR="00EF7AAA" w:rsidRPr="00F9351B">
        <w:rPr>
          <w:rFonts w:ascii="Times New Roman" w:hAnsi="Times New Roman" w:cs="Times New Roman"/>
          <w:lang w:val="en-GB"/>
        </w:rPr>
        <w:t xml:space="preserve">to </w:t>
      </w:r>
      <w:r w:rsidR="00183307" w:rsidRPr="00F9351B">
        <w:rPr>
          <w:rFonts w:ascii="Times New Roman" w:hAnsi="Times New Roman" w:cs="Times New Roman"/>
          <w:lang w:val="en-GB"/>
        </w:rPr>
        <w:t>the development</w:t>
      </w:r>
      <w:r w:rsidR="002417B4" w:rsidRPr="00F9351B">
        <w:rPr>
          <w:rFonts w:ascii="Times New Roman" w:hAnsi="Times New Roman" w:cs="Times New Roman"/>
          <w:lang w:val="en-GB"/>
        </w:rPr>
        <w:t xml:space="preserve"> of </w:t>
      </w:r>
      <w:r w:rsidR="00B32F7B" w:rsidRPr="00F9351B">
        <w:rPr>
          <w:rFonts w:ascii="Times New Roman" w:hAnsi="Times New Roman" w:cs="Times New Roman"/>
          <w:lang w:val="en-GB"/>
        </w:rPr>
        <w:t xml:space="preserve">the </w:t>
      </w:r>
      <w:r w:rsidR="002417B4" w:rsidRPr="00F9351B">
        <w:rPr>
          <w:rFonts w:ascii="Times New Roman" w:hAnsi="Times New Roman" w:cs="Times New Roman"/>
          <w:lang w:val="en-GB"/>
        </w:rPr>
        <w:t>Terror Rift</w:t>
      </w:r>
      <w:r w:rsidR="006A1A5A" w:rsidRPr="00F9351B">
        <w:rPr>
          <w:rFonts w:ascii="Times New Roman" w:hAnsi="Times New Roman" w:cs="Times New Roman"/>
          <w:lang w:val="en-GB"/>
        </w:rPr>
        <w:t>.</w:t>
      </w:r>
      <w:r w:rsidR="00452680" w:rsidRPr="00F9351B">
        <w:rPr>
          <w:rFonts w:ascii="Times New Roman" w:hAnsi="Times New Roman" w:cs="Times New Roman"/>
          <w:lang w:val="en-GB"/>
        </w:rPr>
        <w:t xml:space="preserve"> Evidence </w:t>
      </w:r>
      <w:r w:rsidR="00B32F7B" w:rsidRPr="00F9351B">
        <w:rPr>
          <w:rFonts w:ascii="Times New Roman" w:hAnsi="Times New Roman" w:cs="Times New Roman"/>
          <w:lang w:val="en-GB"/>
        </w:rPr>
        <w:t>derived from</w:t>
      </w:r>
      <w:r w:rsidR="00452680" w:rsidRPr="00F9351B">
        <w:rPr>
          <w:rFonts w:ascii="Times New Roman" w:hAnsi="Times New Roman" w:cs="Times New Roman"/>
          <w:lang w:val="en-GB"/>
        </w:rPr>
        <w:t xml:space="preserve"> sei</w:t>
      </w:r>
      <w:r w:rsidR="00955644" w:rsidRPr="00F9351B">
        <w:rPr>
          <w:rFonts w:ascii="Times New Roman" w:hAnsi="Times New Roman" w:cs="Times New Roman"/>
          <w:lang w:val="en-GB"/>
        </w:rPr>
        <w:t>smic profiles indicate</w:t>
      </w:r>
      <w:r w:rsidR="00EF7AAA" w:rsidRPr="00F9351B">
        <w:rPr>
          <w:rFonts w:ascii="Times New Roman" w:hAnsi="Times New Roman" w:cs="Times New Roman"/>
          <w:lang w:val="en-GB"/>
        </w:rPr>
        <w:t>s</w:t>
      </w:r>
      <w:r w:rsidR="00955644" w:rsidRPr="00F9351B">
        <w:rPr>
          <w:rFonts w:ascii="Times New Roman" w:hAnsi="Times New Roman" w:cs="Times New Roman"/>
          <w:lang w:val="en-GB"/>
        </w:rPr>
        <w:t xml:space="preserve"> that</w:t>
      </w:r>
      <w:r w:rsidR="00B3241E" w:rsidRPr="00F9351B">
        <w:rPr>
          <w:rFonts w:ascii="Times New Roman" w:hAnsi="Times New Roman" w:cs="Times New Roman"/>
          <w:lang w:val="en-GB"/>
        </w:rPr>
        <w:t xml:space="preserve"> </w:t>
      </w:r>
      <w:r w:rsidR="00B32F7B" w:rsidRPr="00F9351B">
        <w:rPr>
          <w:rFonts w:ascii="Times New Roman" w:hAnsi="Times New Roman" w:cs="Times New Roman"/>
          <w:lang w:val="en-GB"/>
        </w:rPr>
        <w:t xml:space="preserve">the </w:t>
      </w:r>
      <w:r w:rsidR="00B3241E" w:rsidRPr="00F9351B">
        <w:rPr>
          <w:rFonts w:ascii="Times New Roman" w:hAnsi="Times New Roman" w:cs="Times New Roman"/>
          <w:lang w:val="en-GB"/>
        </w:rPr>
        <w:lastRenderedPageBreak/>
        <w:t>Terror Rift</w:t>
      </w:r>
      <w:r w:rsidR="00EF7AAA" w:rsidRPr="00F9351B">
        <w:rPr>
          <w:rFonts w:ascii="Times New Roman" w:hAnsi="Times New Roman" w:cs="Times New Roman"/>
          <w:lang w:val="en-GB"/>
        </w:rPr>
        <w:t>, which extends from north to south from</w:t>
      </w:r>
      <w:r w:rsidR="00B32F7B" w:rsidRPr="00F9351B">
        <w:rPr>
          <w:rFonts w:ascii="Times New Roman" w:hAnsi="Times New Roman" w:cs="Times New Roman"/>
          <w:lang w:val="en-GB"/>
        </w:rPr>
        <w:t xml:space="preserve"> the volcanoes of </w:t>
      </w:r>
      <w:r w:rsidR="00B3241E" w:rsidRPr="00F9351B">
        <w:rPr>
          <w:rFonts w:ascii="Times New Roman" w:hAnsi="Times New Roman" w:cs="Times New Roman"/>
          <w:lang w:val="en-GB"/>
        </w:rPr>
        <w:t xml:space="preserve">Mt. Melbourne </w:t>
      </w:r>
      <w:r w:rsidR="00EF7AAA" w:rsidRPr="00F9351B">
        <w:rPr>
          <w:rFonts w:ascii="Times New Roman" w:hAnsi="Times New Roman" w:cs="Times New Roman"/>
          <w:lang w:val="en-GB"/>
        </w:rPr>
        <w:t>to</w:t>
      </w:r>
      <w:r w:rsidR="00B32F7B" w:rsidRPr="00F9351B">
        <w:rPr>
          <w:rFonts w:ascii="Times New Roman" w:hAnsi="Times New Roman" w:cs="Times New Roman"/>
          <w:lang w:val="en-GB"/>
        </w:rPr>
        <w:t xml:space="preserve"> </w:t>
      </w:r>
      <w:r w:rsidR="00B3241E" w:rsidRPr="00F9351B">
        <w:rPr>
          <w:rFonts w:ascii="Times New Roman" w:hAnsi="Times New Roman" w:cs="Times New Roman"/>
          <w:lang w:val="en-GB"/>
        </w:rPr>
        <w:t>Mt. Erebus</w:t>
      </w:r>
      <w:r w:rsidR="00EF7AAA" w:rsidRPr="00F9351B">
        <w:rPr>
          <w:rFonts w:ascii="Times New Roman" w:hAnsi="Times New Roman" w:cs="Times New Roman"/>
          <w:lang w:val="en-GB"/>
        </w:rPr>
        <w:t xml:space="preserve"> </w:t>
      </w:r>
      <w:r w:rsidR="002F2AF4" w:rsidRPr="00F9351B">
        <w:rPr>
          <w:rFonts w:ascii="Times New Roman" w:hAnsi="Times New Roman" w:cs="Times New Roman"/>
          <w:lang w:val="en-GB"/>
        </w:rPr>
        <w:t>(Fig. 1)</w:t>
      </w:r>
      <w:r w:rsidR="00B3241E" w:rsidRPr="00F9351B">
        <w:rPr>
          <w:rFonts w:ascii="Times New Roman" w:hAnsi="Times New Roman" w:cs="Times New Roman"/>
          <w:lang w:val="en-GB"/>
        </w:rPr>
        <w:t>, is a</w:t>
      </w:r>
      <w:r w:rsidR="00452680" w:rsidRPr="00F9351B">
        <w:rPr>
          <w:rFonts w:ascii="Times New Roman" w:hAnsi="Times New Roman" w:cs="Times New Roman"/>
          <w:lang w:val="en-GB"/>
        </w:rPr>
        <w:t xml:space="preserve"> narrow </w:t>
      </w:r>
      <w:r w:rsidR="00B3241E" w:rsidRPr="00F9351B">
        <w:rPr>
          <w:rFonts w:ascii="Times New Roman" w:hAnsi="Times New Roman" w:cs="Times New Roman"/>
          <w:lang w:val="en-GB"/>
        </w:rPr>
        <w:t xml:space="preserve">and linear </w:t>
      </w:r>
      <w:r w:rsidR="00452680" w:rsidRPr="00F9351B">
        <w:rPr>
          <w:rFonts w:ascii="Times New Roman" w:hAnsi="Times New Roman" w:cs="Times New Roman"/>
          <w:lang w:val="en-GB"/>
        </w:rPr>
        <w:t>zone</w:t>
      </w:r>
      <w:r w:rsidR="00E00E15" w:rsidRPr="00F9351B">
        <w:rPr>
          <w:rFonts w:ascii="Times New Roman" w:hAnsi="Times New Roman" w:cs="Times New Roman"/>
          <w:lang w:val="en-GB"/>
        </w:rPr>
        <w:t xml:space="preserve"> </w:t>
      </w:r>
      <w:r w:rsidR="00EF7AAA" w:rsidRPr="00F9351B">
        <w:rPr>
          <w:rFonts w:ascii="Times New Roman" w:hAnsi="Times New Roman" w:cs="Times New Roman"/>
          <w:lang w:val="en-GB"/>
        </w:rPr>
        <w:t xml:space="preserve">that is </w:t>
      </w:r>
      <w:r w:rsidR="007E59A8" w:rsidRPr="00F9351B">
        <w:rPr>
          <w:rFonts w:ascii="Times New Roman" w:hAnsi="Times New Roman" w:cs="Times New Roman"/>
          <w:lang w:val="en-GB"/>
        </w:rPr>
        <w:t>roughly</w:t>
      </w:r>
      <w:r w:rsidR="00531161" w:rsidRPr="00F9351B">
        <w:rPr>
          <w:rFonts w:ascii="Times New Roman" w:hAnsi="Times New Roman" w:cs="Times New Roman"/>
          <w:lang w:val="en-GB"/>
        </w:rPr>
        <w:t xml:space="preserve"> 70 km in width </w:t>
      </w:r>
      <w:r w:rsidR="002F2AF4" w:rsidRPr="00F9351B">
        <w:rPr>
          <w:rFonts w:ascii="Times New Roman" w:hAnsi="Times New Roman" w:cs="Times New Roman"/>
          <w:lang w:val="en-GB"/>
        </w:rPr>
        <w:t xml:space="preserve">and </w:t>
      </w:r>
      <w:r w:rsidR="00EF7AAA" w:rsidRPr="00F9351B">
        <w:rPr>
          <w:rFonts w:ascii="Times New Roman" w:hAnsi="Times New Roman" w:cs="Times New Roman"/>
          <w:lang w:val="en-GB"/>
        </w:rPr>
        <w:t xml:space="preserve">is </w:t>
      </w:r>
      <w:r w:rsidR="00B3241E" w:rsidRPr="00F9351B">
        <w:rPr>
          <w:rFonts w:ascii="Times New Roman" w:hAnsi="Times New Roman" w:cs="Times New Roman"/>
          <w:lang w:val="en-GB"/>
        </w:rPr>
        <w:t>associated with</w:t>
      </w:r>
      <w:r w:rsidR="002F2AF4" w:rsidRPr="00F9351B">
        <w:rPr>
          <w:rFonts w:ascii="Times New Roman" w:hAnsi="Times New Roman" w:cs="Times New Roman"/>
          <w:lang w:val="en-GB"/>
        </w:rPr>
        <w:t xml:space="preserve"> </w:t>
      </w:r>
      <w:r w:rsidR="00EF7AAA" w:rsidRPr="00F9351B">
        <w:rPr>
          <w:rFonts w:ascii="Times New Roman" w:hAnsi="Times New Roman" w:cs="Times New Roman"/>
          <w:lang w:val="en-GB"/>
        </w:rPr>
        <w:t>high-angle</w:t>
      </w:r>
      <w:r w:rsidR="001A3778" w:rsidRPr="00F9351B">
        <w:rPr>
          <w:rFonts w:ascii="Times New Roman" w:hAnsi="Times New Roman" w:cs="Times New Roman"/>
          <w:lang w:val="en-GB"/>
        </w:rPr>
        <w:t xml:space="preserve"> faults</w:t>
      </w:r>
      <w:r w:rsidR="00955644" w:rsidRPr="00F9351B">
        <w:rPr>
          <w:rFonts w:ascii="Times New Roman" w:hAnsi="Times New Roman" w:cs="Times New Roman"/>
          <w:lang w:val="en-GB"/>
        </w:rPr>
        <w:t xml:space="preserve">. These </w:t>
      </w:r>
      <w:r w:rsidR="000B33E5" w:rsidRPr="00F9351B">
        <w:rPr>
          <w:rFonts w:ascii="Times New Roman" w:hAnsi="Times New Roman" w:cs="Times New Roman"/>
          <w:lang w:val="en-GB"/>
        </w:rPr>
        <w:t>faults</w:t>
      </w:r>
      <w:r w:rsidR="001A3778" w:rsidRPr="00F9351B">
        <w:rPr>
          <w:rFonts w:ascii="Times New Roman" w:hAnsi="Times New Roman" w:cs="Times New Roman"/>
          <w:lang w:val="en-GB"/>
        </w:rPr>
        <w:t xml:space="preserve"> cu</w:t>
      </w:r>
      <w:r w:rsidR="00955644" w:rsidRPr="00F9351B">
        <w:rPr>
          <w:rFonts w:ascii="Times New Roman" w:hAnsi="Times New Roman" w:cs="Times New Roman"/>
          <w:lang w:val="en-GB"/>
        </w:rPr>
        <w:t>t</w:t>
      </w:r>
      <w:r w:rsidR="0001023D" w:rsidRPr="00F9351B">
        <w:rPr>
          <w:rFonts w:ascii="Times New Roman" w:hAnsi="Times New Roman" w:cs="Times New Roman"/>
          <w:lang w:val="en-GB"/>
        </w:rPr>
        <w:t xml:space="preserve"> through</w:t>
      </w:r>
      <w:r w:rsidR="00E95F9F" w:rsidRPr="00F9351B">
        <w:rPr>
          <w:rFonts w:ascii="Times New Roman" w:hAnsi="Times New Roman" w:cs="Times New Roman"/>
          <w:lang w:val="en-GB"/>
        </w:rPr>
        <w:t xml:space="preserve"> the seafloor</w:t>
      </w:r>
      <w:r w:rsidR="00955644" w:rsidRPr="00F9351B">
        <w:rPr>
          <w:rFonts w:ascii="Times New Roman" w:hAnsi="Times New Roman" w:cs="Times New Roman"/>
          <w:lang w:val="en-GB"/>
        </w:rPr>
        <w:t>, suggesting</w:t>
      </w:r>
      <w:r w:rsidR="00E95F9F" w:rsidRPr="00F9351B">
        <w:rPr>
          <w:rFonts w:ascii="Times New Roman" w:hAnsi="Times New Roman" w:cs="Times New Roman"/>
          <w:lang w:val="en-GB"/>
        </w:rPr>
        <w:t xml:space="preserve"> that</w:t>
      </w:r>
      <w:r w:rsidR="00A73132" w:rsidRPr="00F9351B">
        <w:rPr>
          <w:rFonts w:ascii="Times New Roman" w:hAnsi="Times New Roman" w:cs="Times New Roman"/>
          <w:lang w:val="en-GB"/>
        </w:rPr>
        <w:t xml:space="preserve"> the</w:t>
      </w:r>
      <w:r w:rsidR="00E95F9F" w:rsidRPr="00F9351B">
        <w:rPr>
          <w:rFonts w:ascii="Times New Roman" w:hAnsi="Times New Roman" w:cs="Times New Roman"/>
          <w:lang w:val="en-GB"/>
        </w:rPr>
        <w:t xml:space="preserve"> second phase of extension may have continued episodically to the present</w:t>
      </w:r>
      <w:r w:rsidR="005A606E" w:rsidRPr="00F9351B">
        <w:rPr>
          <w:rFonts w:ascii="Times New Roman" w:hAnsi="Times New Roman" w:cs="Times New Roman"/>
          <w:lang w:val="en-GB"/>
        </w:rPr>
        <w:t xml:space="preserve"> </w:t>
      </w:r>
      <w:r w:rsidR="002F04BA">
        <w:rPr>
          <w:rFonts w:ascii="Times New Roman" w:hAnsi="Times New Roman" w:cs="Times New Roman"/>
          <w:noProof/>
          <w:lang w:val="en-GB"/>
        </w:rPr>
        <w:t>(Cooper</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1987; Hall</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2007)</w:t>
      </w:r>
      <w:r w:rsidR="00E95F9F" w:rsidRPr="00F9351B">
        <w:rPr>
          <w:rFonts w:ascii="Times New Roman" w:hAnsi="Times New Roman" w:cs="Times New Roman"/>
          <w:lang w:val="en-GB"/>
        </w:rPr>
        <w:t>.</w:t>
      </w:r>
    </w:p>
    <w:p w14:paraId="25370903" w14:textId="30EC9E88" w:rsidR="00BA0216" w:rsidRPr="00F9351B" w:rsidRDefault="008F0041" w:rsidP="001259CB">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T</w:t>
      </w:r>
      <w:r w:rsidR="00707CCB" w:rsidRPr="00F9351B">
        <w:rPr>
          <w:rFonts w:ascii="Times New Roman" w:hAnsi="Times New Roman" w:cs="Times New Roman"/>
          <w:lang w:val="en-GB"/>
        </w:rPr>
        <w:t>he</w:t>
      </w:r>
      <w:r w:rsidR="00761E72" w:rsidRPr="00F9351B">
        <w:rPr>
          <w:rFonts w:ascii="Times New Roman" w:hAnsi="Times New Roman" w:cs="Times New Roman"/>
          <w:lang w:val="en-GB"/>
        </w:rPr>
        <w:t xml:space="preserve"> use of surface wave tomography to</w:t>
      </w:r>
      <w:r w:rsidR="00707CCB" w:rsidRPr="00F9351B">
        <w:rPr>
          <w:rFonts w:ascii="Times New Roman" w:hAnsi="Times New Roman" w:cs="Times New Roman"/>
          <w:lang w:val="en-GB"/>
        </w:rPr>
        <w:t xml:space="preserve"> </w:t>
      </w:r>
      <w:r w:rsidR="00A73132" w:rsidRPr="00F9351B">
        <w:rPr>
          <w:rFonts w:ascii="Times New Roman" w:hAnsi="Times New Roman" w:cs="Times New Roman"/>
          <w:lang w:val="en-GB"/>
        </w:rPr>
        <w:t xml:space="preserve">study </w:t>
      </w:r>
      <w:r w:rsidR="004A6B6A" w:rsidRPr="00F9351B">
        <w:rPr>
          <w:rFonts w:ascii="Times New Roman" w:hAnsi="Times New Roman" w:cs="Times New Roman"/>
          <w:lang w:val="en-GB"/>
        </w:rPr>
        <w:t>Antarctic</w:t>
      </w:r>
      <w:r w:rsidRPr="00F9351B">
        <w:rPr>
          <w:rFonts w:ascii="Times New Roman" w:hAnsi="Times New Roman" w:cs="Times New Roman"/>
          <w:lang w:val="en-GB"/>
        </w:rPr>
        <w:t>a</w:t>
      </w:r>
      <w:r w:rsidR="004A6B6A" w:rsidRPr="00F9351B">
        <w:rPr>
          <w:rFonts w:ascii="Times New Roman" w:hAnsi="Times New Roman" w:cs="Times New Roman"/>
          <w:lang w:val="en-GB"/>
        </w:rPr>
        <w:t xml:space="preserve"> </w:t>
      </w:r>
      <w:r w:rsidRPr="00F9351B">
        <w:rPr>
          <w:rFonts w:ascii="Times New Roman" w:hAnsi="Times New Roman" w:cs="Times New Roman"/>
          <w:lang w:val="en-GB"/>
        </w:rPr>
        <w:t xml:space="preserve">and </w:t>
      </w:r>
      <w:r w:rsidR="00A73132" w:rsidRPr="00F9351B">
        <w:rPr>
          <w:rFonts w:ascii="Times New Roman" w:hAnsi="Times New Roman" w:cs="Times New Roman"/>
          <w:lang w:val="en-GB"/>
        </w:rPr>
        <w:t xml:space="preserve">the </w:t>
      </w:r>
      <w:r w:rsidRPr="00F9351B">
        <w:rPr>
          <w:rFonts w:ascii="Times New Roman" w:hAnsi="Times New Roman" w:cs="Times New Roman"/>
          <w:lang w:val="en-GB"/>
        </w:rPr>
        <w:t>surrounding oceans</w:t>
      </w:r>
      <w:r w:rsidR="004A6B6A" w:rsidRPr="00F9351B">
        <w:rPr>
          <w:rFonts w:ascii="Times New Roman" w:hAnsi="Times New Roman" w:cs="Times New Roman"/>
          <w:lang w:val="en-GB"/>
        </w:rPr>
        <w:t xml:space="preserve"> </w:t>
      </w:r>
      <w:r w:rsidR="00761E72" w:rsidRPr="00F9351B">
        <w:rPr>
          <w:rFonts w:ascii="Times New Roman" w:hAnsi="Times New Roman" w:cs="Times New Roman"/>
          <w:lang w:val="en-GB"/>
        </w:rPr>
        <w:t>began</w:t>
      </w:r>
      <w:r w:rsidRPr="00F9351B">
        <w:rPr>
          <w:rFonts w:ascii="Times New Roman" w:hAnsi="Times New Roman" w:cs="Times New Roman"/>
          <w:lang w:val="en-GB"/>
        </w:rPr>
        <w:t xml:space="preserve"> </w:t>
      </w:r>
      <w:r w:rsidR="00C95473" w:rsidRPr="00F9351B">
        <w:rPr>
          <w:rFonts w:ascii="Times New Roman" w:hAnsi="Times New Roman" w:cs="Times New Roman"/>
          <w:lang w:val="en-GB"/>
        </w:rPr>
        <w:t>many years ago</w:t>
      </w:r>
      <w:r w:rsidRPr="00F9351B">
        <w:rPr>
          <w:rFonts w:ascii="Times New Roman" w:hAnsi="Times New Roman" w:cs="Times New Roman"/>
          <w:lang w:val="en-GB"/>
        </w:rPr>
        <w:t xml:space="preserve"> </w:t>
      </w:r>
      <w:r w:rsidR="002F04BA">
        <w:rPr>
          <w:rFonts w:ascii="Times New Roman" w:hAnsi="Times New Roman" w:cs="Times New Roman"/>
          <w:noProof/>
          <w:lang w:val="en-GB"/>
        </w:rPr>
        <w:t>(Danesi &amp; Morelli 2001; Ritzwoller</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2001)</w:t>
      </w:r>
      <w:r w:rsidR="00C95473" w:rsidRPr="00F9351B">
        <w:rPr>
          <w:rFonts w:ascii="Times New Roman" w:hAnsi="Times New Roman" w:cs="Times New Roman"/>
          <w:lang w:val="en-GB"/>
        </w:rPr>
        <w:t>.</w:t>
      </w:r>
      <w:r w:rsidR="00707CCB" w:rsidRPr="00F9351B">
        <w:rPr>
          <w:rFonts w:ascii="Times New Roman" w:hAnsi="Times New Roman" w:cs="Times New Roman"/>
          <w:lang w:val="en-GB"/>
        </w:rPr>
        <w:t xml:space="preserve"> </w:t>
      </w:r>
      <w:r w:rsidR="00A73132" w:rsidRPr="00F9351B">
        <w:rPr>
          <w:rFonts w:ascii="Times New Roman" w:hAnsi="Times New Roman" w:cs="Times New Roman"/>
          <w:lang w:val="en-GB"/>
        </w:rPr>
        <w:t>As the number of seismic stations and recorded</w:t>
      </w:r>
      <w:r w:rsidR="00496B13" w:rsidRPr="00F9351B">
        <w:rPr>
          <w:rFonts w:ascii="Times New Roman" w:hAnsi="Times New Roman" w:cs="Times New Roman"/>
          <w:lang w:val="en-GB"/>
        </w:rPr>
        <w:t xml:space="preserve"> seismic events</w:t>
      </w:r>
      <w:r w:rsidR="00A73132" w:rsidRPr="00F9351B">
        <w:rPr>
          <w:rFonts w:ascii="Times New Roman" w:hAnsi="Times New Roman" w:cs="Times New Roman"/>
          <w:lang w:val="en-GB"/>
        </w:rPr>
        <w:t xml:space="preserve"> has increased</w:t>
      </w:r>
      <w:r w:rsidR="00496B13" w:rsidRPr="00F9351B">
        <w:rPr>
          <w:rFonts w:ascii="Times New Roman" w:hAnsi="Times New Roman" w:cs="Times New Roman"/>
          <w:lang w:val="en-GB"/>
        </w:rPr>
        <w:t>, the resolution of inverted velocity model</w:t>
      </w:r>
      <w:r w:rsidR="00A73132" w:rsidRPr="00F9351B">
        <w:rPr>
          <w:rFonts w:ascii="Times New Roman" w:hAnsi="Times New Roman" w:cs="Times New Roman"/>
          <w:lang w:val="en-GB"/>
        </w:rPr>
        <w:t>s of the</w:t>
      </w:r>
      <w:r w:rsidR="00A12A18" w:rsidRPr="00F9351B">
        <w:rPr>
          <w:rFonts w:ascii="Times New Roman" w:hAnsi="Times New Roman" w:cs="Times New Roman"/>
          <w:lang w:val="en-GB"/>
        </w:rPr>
        <w:t xml:space="preserve"> TAMs </w:t>
      </w:r>
      <w:r w:rsidR="0081691F" w:rsidRPr="00F9351B">
        <w:rPr>
          <w:rFonts w:ascii="Times New Roman" w:hAnsi="Times New Roman" w:cs="Times New Roman"/>
          <w:lang w:val="en-GB"/>
        </w:rPr>
        <w:t>and the Ross</w:t>
      </w:r>
      <w:r w:rsidR="00A12A18" w:rsidRPr="00F9351B">
        <w:rPr>
          <w:rFonts w:ascii="Times New Roman" w:hAnsi="Times New Roman" w:cs="Times New Roman"/>
          <w:lang w:val="en-GB"/>
        </w:rPr>
        <w:t xml:space="preserve"> Sea </w:t>
      </w:r>
      <w:r w:rsidR="00A73132" w:rsidRPr="00F9351B">
        <w:rPr>
          <w:rFonts w:ascii="Times New Roman" w:hAnsi="Times New Roman" w:cs="Times New Roman"/>
          <w:lang w:val="en-GB"/>
        </w:rPr>
        <w:t>ha</w:t>
      </w:r>
      <w:r w:rsidR="00AC6EC1" w:rsidRPr="00F9351B">
        <w:rPr>
          <w:rFonts w:ascii="Times New Roman" w:hAnsi="Times New Roman" w:cs="Times New Roman"/>
          <w:lang w:val="en-GB"/>
        </w:rPr>
        <w:t>s</w:t>
      </w:r>
      <w:r w:rsidR="00A73132" w:rsidRPr="00F9351B">
        <w:rPr>
          <w:rFonts w:ascii="Times New Roman" w:hAnsi="Times New Roman" w:cs="Times New Roman"/>
          <w:lang w:val="en-GB"/>
        </w:rPr>
        <w:t xml:space="preserve"> </w:t>
      </w:r>
      <w:r w:rsidR="00C95473" w:rsidRPr="00F9351B">
        <w:rPr>
          <w:rFonts w:ascii="Times New Roman" w:hAnsi="Times New Roman" w:cs="Times New Roman"/>
          <w:lang w:val="en-GB"/>
        </w:rPr>
        <w:t>gradually</w:t>
      </w:r>
      <w:r w:rsidR="00A12A18" w:rsidRPr="00F9351B">
        <w:rPr>
          <w:rFonts w:ascii="Times New Roman" w:hAnsi="Times New Roman" w:cs="Times New Roman"/>
          <w:lang w:val="en-GB"/>
        </w:rPr>
        <w:t xml:space="preserve"> </w:t>
      </w:r>
      <w:r w:rsidR="00A73132" w:rsidRPr="00F9351B">
        <w:rPr>
          <w:rFonts w:ascii="Times New Roman" w:hAnsi="Times New Roman" w:cs="Times New Roman"/>
          <w:lang w:val="en-GB"/>
        </w:rPr>
        <w:t xml:space="preserve">increased </w:t>
      </w:r>
      <w:r w:rsidR="002F04BA">
        <w:rPr>
          <w:rFonts w:ascii="Times New Roman" w:hAnsi="Times New Roman" w:cs="Times New Roman"/>
          <w:noProof/>
          <w:lang w:val="en-GB"/>
        </w:rPr>
        <w:t>(Lawrence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2006a; Lawrence</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2006b; An</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2015</w:t>
      </w:r>
      <w:r w:rsidR="000A200C">
        <w:rPr>
          <w:rFonts w:ascii="Times New Roman" w:hAnsi="Times New Roman" w:cs="Times New Roman"/>
          <w:noProof/>
          <w:lang w:val="en-GB"/>
        </w:rPr>
        <w:t xml:space="preserve">; Hansen </w:t>
      </w:r>
      <w:r w:rsidR="000A200C" w:rsidRPr="000A200C">
        <w:rPr>
          <w:rFonts w:ascii="Times New Roman" w:hAnsi="Times New Roman" w:cs="Times New Roman"/>
          <w:i/>
          <w:noProof/>
          <w:lang w:val="en-GB"/>
        </w:rPr>
        <w:t>et al.</w:t>
      </w:r>
      <w:r w:rsidR="000A200C">
        <w:rPr>
          <w:rFonts w:ascii="Times New Roman" w:hAnsi="Times New Roman" w:cs="Times New Roman"/>
          <w:noProof/>
          <w:lang w:val="en-GB"/>
        </w:rPr>
        <w:t xml:space="preserve"> 2016</w:t>
      </w:r>
      <w:r w:rsidR="002F04BA">
        <w:rPr>
          <w:rFonts w:ascii="Times New Roman" w:hAnsi="Times New Roman" w:cs="Times New Roman"/>
          <w:noProof/>
          <w:lang w:val="en-GB"/>
        </w:rPr>
        <w:t>)</w:t>
      </w:r>
      <w:r w:rsidR="00A12A18" w:rsidRPr="00F9351B">
        <w:rPr>
          <w:rFonts w:ascii="Times New Roman" w:hAnsi="Times New Roman" w:cs="Times New Roman"/>
          <w:lang w:val="en-GB"/>
        </w:rPr>
        <w:t xml:space="preserve">. </w:t>
      </w:r>
      <w:r w:rsidR="00A73132" w:rsidRPr="00F9351B">
        <w:rPr>
          <w:rFonts w:ascii="Times New Roman" w:hAnsi="Times New Roman" w:cs="Times New Roman"/>
          <w:lang w:val="en-GB"/>
        </w:rPr>
        <w:t>S</w:t>
      </w:r>
      <w:r w:rsidR="00B204DA" w:rsidRPr="00F9351B">
        <w:rPr>
          <w:rFonts w:ascii="Times New Roman" w:hAnsi="Times New Roman" w:cs="Times New Roman"/>
          <w:lang w:val="en-GB"/>
        </w:rPr>
        <w:t xml:space="preserve">tudies </w:t>
      </w:r>
      <w:r w:rsidR="00A73132" w:rsidRPr="00F9351B">
        <w:rPr>
          <w:rFonts w:ascii="Times New Roman" w:hAnsi="Times New Roman" w:cs="Times New Roman"/>
          <w:lang w:val="en-GB"/>
        </w:rPr>
        <w:t xml:space="preserve">that incorporate </w:t>
      </w:r>
      <w:r w:rsidR="00B204DA" w:rsidRPr="00F9351B">
        <w:rPr>
          <w:rFonts w:ascii="Times New Roman" w:hAnsi="Times New Roman" w:cs="Times New Roman"/>
          <w:lang w:val="en-GB"/>
        </w:rPr>
        <w:t>receiver function analys</w:t>
      </w:r>
      <w:r w:rsidR="00A73132" w:rsidRPr="00F9351B">
        <w:rPr>
          <w:rFonts w:ascii="Times New Roman" w:hAnsi="Times New Roman" w:cs="Times New Roman"/>
          <w:lang w:val="en-GB"/>
        </w:rPr>
        <w:t>e</w:t>
      </w:r>
      <w:r w:rsidR="00B204DA" w:rsidRPr="00F9351B">
        <w:rPr>
          <w:rFonts w:ascii="Times New Roman" w:hAnsi="Times New Roman" w:cs="Times New Roman"/>
          <w:lang w:val="en-GB"/>
        </w:rPr>
        <w:t xml:space="preserve">s show that the </w:t>
      </w:r>
      <w:r w:rsidR="00EA7BB9" w:rsidRPr="00F9351B">
        <w:rPr>
          <w:rFonts w:ascii="Times New Roman" w:hAnsi="Times New Roman" w:cs="Times New Roman"/>
          <w:lang w:val="en-GB"/>
        </w:rPr>
        <w:t xml:space="preserve">crustal thickness varies </w:t>
      </w:r>
      <w:r w:rsidR="00DF2D27" w:rsidRPr="00F9351B">
        <w:rPr>
          <w:rFonts w:ascii="Times New Roman" w:hAnsi="Times New Roman" w:cs="Times New Roman"/>
          <w:lang w:val="en-GB"/>
        </w:rPr>
        <w:t>from</w:t>
      </w:r>
      <w:r w:rsidR="00A73132" w:rsidRPr="00F9351B">
        <w:rPr>
          <w:rFonts w:ascii="Times New Roman" w:hAnsi="Times New Roman" w:cs="Times New Roman"/>
          <w:lang w:val="en-GB"/>
        </w:rPr>
        <w:t xml:space="preserve"> </w:t>
      </w:r>
      <w:r w:rsidR="000A200C">
        <w:rPr>
          <w:rFonts w:ascii="Times New Roman" w:hAnsi="Times New Roman" w:cs="Times New Roman"/>
          <w:lang w:val="en-GB"/>
        </w:rPr>
        <w:t>uniform</w:t>
      </w:r>
      <w:r w:rsidR="00B7603D">
        <w:rPr>
          <w:rFonts w:ascii="Times New Roman" w:hAnsi="Times New Roman" w:cs="Times New Roman"/>
          <w:lang w:val="en-GB"/>
        </w:rPr>
        <w:t xml:space="preserve"> </w:t>
      </w:r>
      <w:r w:rsidR="000A200C">
        <w:rPr>
          <w:rFonts w:ascii="Times New Roman" w:hAnsi="Times New Roman" w:cs="Times New Roman"/>
          <w:lang w:val="en-GB"/>
        </w:rPr>
        <w:t>35</w:t>
      </w:r>
      <w:r w:rsidR="00EA7BB9" w:rsidRPr="00F9351B">
        <w:rPr>
          <w:rFonts w:ascii="Times New Roman" w:hAnsi="Times New Roman" w:cs="Times New Roman"/>
          <w:lang w:val="en-GB"/>
        </w:rPr>
        <w:t xml:space="preserve"> km beneath the </w:t>
      </w:r>
      <w:r w:rsidR="00B7603D">
        <w:rPr>
          <w:rFonts w:ascii="Times New Roman" w:hAnsi="Times New Roman" w:cs="Times New Roman"/>
          <w:lang w:val="en-GB"/>
        </w:rPr>
        <w:t>East Antarctica</w:t>
      </w:r>
      <w:r w:rsidR="00EA7BB9" w:rsidRPr="00F9351B">
        <w:rPr>
          <w:rFonts w:ascii="Times New Roman" w:hAnsi="Times New Roman" w:cs="Times New Roman"/>
          <w:lang w:val="en-GB"/>
        </w:rPr>
        <w:t xml:space="preserve"> to only approximately 20 km in the </w:t>
      </w:r>
      <w:r w:rsidR="000A200C">
        <w:rPr>
          <w:rFonts w:ascii="Times New Roman" w:hAnsi="Times New Roman" w:cs="Times New Roman"/>
          <w:lang w:val="en-GB"/>
        </w:rPr>
        <w:t xml:space="preserve">adjacent </w:t>
      </w:r>
      <w:r w:rsidR="00A817F0" w:rsidRPr="00F9351B">
        <w:rPr>
          <w:rFonts w:ascii="Times New Roman" w:hAnsi="Times New Roman" w:cs="Times New Roman"/>
          <w:lang w:val="en-GB"/>
        </w:rPr>
        <w:t xml:space="preserve">Ross Sea, </w:t>
      </w:r>
      <w:r w:rsidR="00F912D2">
        <w:rPr>
          <w:rFonts w:ascii="Times New Roman" w:hAnsi="Times New Roman" w:cs="Times New Roman"/>
          <w:lang w:val="en-GB"/>
        </w:rPr>
        <w:t>indicating a 35</w:t>
      </w:r>
      <w:r w:rsidR="00D709F1" w:rsidRPr="00F9351B">
        <w:rPr>
          <w:rFonts w:ascii="Times New Roman" w:hAnsi="Times New Roman" w:cs="Times New Roman"/>
          <w:lang w:val="en-GB"/>
        </w:rPr>
        <w:t>% crustal extension</w:t>
      </w:r>
      <w:r w:rsidR="00F912D2">
        <w:rPr>
          <w:rFonts w:ascii="Times New Roman" w:hAnsi="Times New Roman" w:cs="Times New Roman"/>
          <w:lang w:val="en-GB"/>
        </w:rPr>
        <w:t xml:space="preserve"> if we consider uniform crustal extension</w:t>
      </w:r>
      <w:r w:rsidR="00D709F1" w:rsidRPr="00F9351B">
        <w:rPr>
          <w:rFonts w:ascii="Times New Roman" w:hAnsi="Times New Roman" w:cs="Times New Roman"/>
          <w:lang w:val="en-GB"/>
        </w:rPr>
        <w:t>.</w:t>
      </w:r>
      <w:r w:rsidR="005D40E2" w:rsidRPr="00F9351B">
        <w:rPr>
          <w:rFonts w:ascii="Times New Roman" w:hAnsi="Times New Roman" w:cs="Times New Roman"/>
          <w:lang w:val="en-GB"/>
        </w:rPr>
        <w:t xml:space="preserve"> </w:t>
      </w:r>
      <w:r w:rsidR="00A73132" w:rsidRPr="00F9351B">
        <w:rPr>
          <w:rFonts w:ascii="Times New Roman" w:hAnsi="Times New Roman" w:cs="Times New Roman"/>
          <w:lang w:val="en-GB"/>
        </w:rPr>
        <w:t>L</w:t>
      </w:r>
      <w:r w:rsidR="002E5B19" w:rsidRPr="00F9351B">
        <w:rPr>
          <w:rFonts w:ascii="Times New Roman" w:hAnsi="Times New Roman" w:cs="Times New Roman"/>
          <w:lang w:val="en-GB"/>
        </w:rPr>
        <w:t xml:space="preserve">ithospheric modelling </w:t>
      </w:r>
      <w:r w:rsidR="00A73132" w:rsidRPr="00F9351B">
        <w:rPr>
          <w:rFonts w:ascii="Times New Roman" w:hAnsi="Times New Roman" w:cs="Times New Roman"/>
          <w:lang w:val="en-GB"/>
        </w:rPr>
        <w:t xml:space="preserve">studies </w:t>
      </w:r>
      <w:r w:rsidR="002E5B19" w:rsidRPr="00F9351B">
        <w:rPr>
          <w:rFonts w:ascii="Times New Roman" w:hAnsi="Times New Roman" w:cs="Times New Roman"/>
          <w:lang w:val="en-GB"/>
        </w:rPr>
        <w:t xml:space="preserve">suggest that the average </w:t>
      </w:r>
      <w:r w:rsidR="002E5B19" w:rsidRPr="00F9351B">
        <w:rPr>
          <w:rFonts w:ascii="Times New Roman" w:hAnsi="Times New Roman" w:cs="Times New Roman"/>
          <w:i/>
          <w:lang w:val="en-GB"/>
        </w:rPr>
        <w:t>β</w:t>
      </w:r>
      <w:r w:rsidR="002E5B19" w:rsidRPr="00F9351B">
        <w:rPr>
          <w:rFonts w:ascii="Times New Roman" w:hAnsi="Times New Roman" w:cs="Times New Roman"/>
          <w:lang w:val="en-GB"/>
        </w:rPr>
        <w:t xml:space="preserve"> values from three profiles </w:t>
      </w:r>
      <w:r w:rsidR="00604EF4" w:rsidRPr="00F9351B">
        <w:rPr>
          <w:rFonts w:ascii="Times New Roman" w:hAnsi="Times New Roman" w:cs="Times New Roman"/>
          <w:lang w:val="en-GB"/>
        </w:rPr>
        <w:t>in the Ross</w:t>
      </w:r>
      <w:r w:rsidR="00E92653" w:rsidRPr="00F9351B">
        <w:rPr>
          <w:rFonts w:ascii="Times New Roman" w:hAnsi="Times New Roman" w:cs="Times New Roman"/>
          <w:lang w:val="en-GB"/>
        </w:rPr>
        <w:t xml:space="preserve">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00E92653" w:rsidRPr="00F9351B">
        <w:rPr>
          <w:rFonts w:ascii="Times New Roman" w:hAnsi="Times New Roman" w:cs="Times New Roman"/>
          <w:lang w:val="en-GB"/>
        </w:rPr>
        <w:t xml:space="preserve"> </w:t>
      </w:r>
      <w:r w:rsidR="002E5B19" w:rsidRPr="00F9351B">
        <w:rPr>
          <w:rFonts w:ascii="Times New Roman" w:hAnsi="Times New Roman" w:cs="Times New Roman"/>
          <w:lang w:val="en-GB"/>
        </w:rPr>
        <w:t>vary from 2.3 to 2.8, corresponding to 115% to 14</w:t>
      </w:r>
      <w:r w:rsidR="00A64EDC" w:rsidRPr="00F9351B">
        <w:rPr>
          <w:rFonts w:ascii="Times New Roman" w:hAnsi="Times New Roman" w:cs="Times New Roman"/>
          <w:lang w:val="en-GB"/>
        </w:rPr>
        <w:t>0%</w:t>
      </w:r>
      <w:r w:rsidR="002E5B19" w:rsidRPr="00F9351B">
        <w:rPr>
          <w:rFonts w:ascii="Times New Roman" w:hAnsi="Times New Roman" w:cs="Times New Roman"/>
          <w:lang w:val="en-GB"/>
        </w:rPr>
        <w:t xml:space="preserve"> extension since </w:t>
      </w:r>
      <w:r w:rsidR="00A73132" w:rsidRPr="00F9351B">
        <w:rPr>
          <w:rFonts w:ascii="Times New Roman" w:hAnsi="Times New Roman" w:cs="Times New Roman"/>
          <w:lang w:val="en-GB"/>
        </w:rPr>
        <w:t xml:space="preserve">the </w:t>
      </w:r>
      <w:r w:rsidR="002E5B19" w:rsidRPr="00F9351B">
        <w:rPr>
          <w:rFonts w:ascii="Times New Roman" w:hAnsi="Times New Roman" w:cs="Times New Roman"/>
          <w:lang w:val="en-GB"/>
        </w:rPr>
        <w:t xml:space="preserve">Mesozoic extensional </w:t>
      </w:r>
      <w:r w:rsidR="00604EF4" w:rsidRPr="00F9351B">
        <w:rPr>
          <w:rFonts w:ascii="Times New Roman" w:hAnsi="Times New Roman" w:cs="Times New Roman"/>
          <w:lang w:val="en-GB"/>
        </w:rPr>
        <w:t>activity</w:t>
      </w:r>
      <w:r w:rsidR="002E5B19" w:rsidRPr="00F9351B">
        <w:rPr>
          <w:rFonts w:ascii="Times New Roman" w:hAnsi="Times New Roman" w:cs="Times New Roman"/>
          <w:lang w:val="en-GB"/>
        </w:rPr>
        <w:t xml:space="preserve"> </w:t>
      </w:r>
      <w:r w:rsidR="002F04BA">
        <w:rPr>
          <w:rFonts w:ascii="Times New Roman" w:hAnsi="Times New Roman" w:cs="Times New Roman"/>
          <w:noProof/>
          <w:lang w:val="en-GB"/>
        </w:rPr>
        <w:t>(Busetti</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1999)</w:t>
      </w:r>
      <w:r w:rsidR="002E5B19" w:rsidRPr="00F9351B">
        <w:rPr>
          <w:rFonts w:ascii="Times New Roman" w:hAnsi="Times New Roman" w:cs="Times New Roman"/>
          <w:lang w:val="en-GB"/>
        </w:rPr>
        <w:t xml:space="preserve">. </w:t>
      </w:r>
      <w:r w:rsidR="00FB3628" w:rsidRPr="00F9351B">
        <w:rPr>
          <w:rFonts w:ascii="Times New Roman" w:hAnsi="Times New Roman" w:cs="Times New Roman"/>
          <w:lang w:val="en-GB"/>
        </w:rPr>
        <w:t xml:space="preserve">Trey </w:t>
      </w:r>
      <w:r w:rsidR="00FB3628" w:rsidRPr="00385690">
        <w:rPr>
          <w:rFonts w:ascii="Times New Roman" w:hAnsi="Times New Roman" w:cs="Times New Roman"/>
          <w:i/>
          <w:lang w:val="en-GB"/>
        </w:rPr>
        <w:t>et al</w:t>
      </w:r>
      <w:r w:rsidR="00FB3628" w:rsidRPr="00F9351B">
        <w:rPr>
          <w:rFonts w:ascii="Times New Roman" w:hAnsi="Times New Roman" w:cs="Times New Roman"/>
          <w:lang w:val="en-GB"/>
        </w:rPr>
        <w:t>. (1999) show</w:t>
      </w:r>
      <w:r w:rsidR="00A73132" w:rsidRPr="00F9351B">
        <w:rPr>
          <w:rFonts w:ascii="Times New Roman" w:hAnsi="Times New Roman" w:cs="Times New Roman"/>
          <w:lang w:val="en-GB"/>
        </w:rPr>
        <w:t xml:space="preserve"> that</w:t>
      </w:r>
      <w:r w:rsidR="00FB3628" w:rsidRPr="00F9351B">
        <w:rPr>
          <w:rFonts w:ascii="Times New Roman" w:hAnsi="Times New Roman" w:cs="Times New Roman"/>
          <w:lang w:val="en-GB"/>
        </w:rPr>
        <w:t xml:space="preserve"> the </w:t>
      </w:r>
      <w:r w:rsidR="00FB3628" w:rsidRPr="00F9351B">
        <w:rPr>
          <w:rFonts w:ascii="Times New Roman" w:hAnsi="Times New Roman" w:cs="Times New Roman"/>
          <w:i/>
          <w:lang w:val="en-GB"/>
        </w:rPr>
        <w:t>β</w:t>
      </w:r>
      <w:r w:rsidR="006C64D7" w:rsidRPr="00F9351B">
        <w:rPr>
          <w:rFonts w:ascii="Times New Roman" w:hAnsi="Times New Roman" w:cs="Times New Roman"/>
          <w:lang w:val="en-GB"/>
        </w:rPr>
        <w:t xml:space="preserve"> </w:t>
      </w:r>
      <w:r w:rsidR="00FB3628" w:rsidRPr="00F9351B">
        <w:rPr>
          <w:rFonts w:ascii="Times New Roman" w:hAnsi="Times New Roman" w:cs="Times New Roman"/>
          <w:lang w:val="en-GB"/>
        </w:rPr>
        <w:t>is higher</w:t>
      </w:r>
      <w:r w:rsidR="00A73132" w:rsidRPr="00F9351B">
        <w:rPr>
          <w:rFonts w:ascii="Times New Roman" w:hAnsi="Times New Roman" w:cs="Times New Roman"/>
          <w:lang w:val="en-GB"/>
        </w:rPr>
        <w:t xml:space="preserve"> in the VLB</w:t>
      </w:r>
      <w:r w:rsidR="00FB3628" w:rsidRPr="00F9351B">
        <w:rPr>
          <w:rFonts w:ascii="Times New Roman" w:hAnsi="Times New Roman" w:cs="Times New Roman"/>
          <w:lang w:val="en-GB"/>
        </w:rPr>
        <w:t xml:space="preserve"> and reaches up to 4, </w:t>
      </w:r>
      <w:r w:rsidR="00A73132" w:rsidRPr="00F9351B">
        <w:rPr>
          <w:rFonts w:ascii="Times New Roman" w:hAnsi="Times New Roman" w:cs="Times New Roman"/>
          <w:lang w:val="en-GB"/>
        </w:rPr>
        <w:t>assuming an</w:t>
      </w:r>
      <w:r w:rsidR="00FB3628" w:rsidRPr="00F9351B">
        <w:rPr>
          <w:rFonts w:ascii="Times New Roman" w:hAnsi="Times New Roman" w:cs="Times New Roman"/>
          <w:lang w:val="en-GB"/>
        </w:rPr>
        <w:t xml:space="preserve"> initial thickness of 40 km. </w:t>
      </w:r>
      <w:r w:rsidR="002F04BA" w:rsidRPr="002F04BA">
        <w:rPr>
          <w:rFonts w:ascii="Times New Roman" w:hAnsi="Times New Roman" w:cs="Times New Roman"/>
          <w:lang w:val="en-GB"/>
        </w:rPr>
        <w:t>Fitzgerald</w:t>
      </w:r>
      <w:r w:rsidR="00E92653" w:rsidRPr="00F9351B">
        <w:rPr>
          <w:rFonts w:ascii="Times New Roman" w:hAnsi="Times New Roman" w:cs="Times New Roman"/>
          <w:lang w:val="en-GB"/>
        </w:rPr>
        <w:t xml:space="preserve"> </w:t>
      </w:r>
      <w:r w:rsidR="00E92653" w:rsidRPr="00385690">
        <w:rPr>
          <w:rFonts w:ascii="Times New Roman" w:hAnsi="Times New Roman" w:cs="Times New Roman"/>
          <w:i/>
          <w:lang w:val="en-GB"/>
        </w:rPr>
        <w:t>et al</w:t>
      </w:r>
      <w:r w:rsidR="00E92653" w:rsidRPr="00F9351B">
        <w:rPr>
          <w:rFonts w:ascii="Times New Roman" w:hAnsi="Times New Roman" w:cs="Times New Roman"/>
          <w:lang w:val="en-GB"/>
        </w:rPr>
        <w:t xml:space="preserve">. (1986) and </w:t>
      </w:r>
      <w:r w:rsidR="002F04BA">
        <w:rPr>
          <w:rFonts w:ascii="Times New Roman" w:hAnsi="Times New Roman" w:cs="Times New Roman"/>
          <w:noProof/>
          <w:lang w:val="en-GB"/>
        </w:rPr>
        <w:t>Behrendt</w:t>
      </w:r>
      <w:r w:rsidR="002F04BA" w:rsidRPr="002F04BA">
        <w:rPr>
          <w:rFonts w:ascii="Times New Roman" w:hAnsi="Times New Roman" w:cs="Times New Roman"/>
          <w:i/>
          <w:noProof/>
          <w:lang w:val="en-GB"/>
        </w:rPr>
        <w:t xml:space="preserve"> et al.</w:t>
      </w:r>
      <w:r w:rsidR="002F04BA">
        <w:rPr>
          <w:rFonts w:ascii="Times New Roman" w:hAnsi="Times New Roman" w:cs="Times New Roman"/>
          <w:noProof/>
          <w:lang w:val="en-GB"/>
        </w:rPr>
        <w:t xml:space="preserve"> (1991)</w:t>
      </w:r>
      <w:r w:rsidR="00E92653" w:rsidRPr="00F9351B">
        <w:rPr>
          <w:rFonts w:ascii="Times New Roman" w:hAnsi="Times New Roman" w:cs="Times New Roman"/>
          <w:lang w:val="en-GB"/>
        </w:rPr>
        <w:t xml:space="preserve"> argue that t</w:t>
      </w:r>
      <w:r w:rsidR="0092268A" w:rsidRPr="00F9351B">
        <w:rPr>
          <w:rFonts w:ascii="Times New Roman" w:hAnsi="Times New Roman" w:cs="Times New Roman"/>
          <w:lang w:val="en-GB"/>
        </w:rPr>
        <w:t xml:space="preserve">he total amount of extension </w:t>
      </w:r>
      <w:r w:rsidR="00A73132" w:rsidRPr="00F9351B">
        <w:rPr>
          <w:rFonts w:ascii="Times New Roman" w:hAnsi="Times New Roman" w:cs="Times New Roman"/>
          <w:lang w:val="en-GB"/>
        </w:rPr>
        <w:t xml:space="preserve">has </w:t>
      </w:r>
      <w:r w:rsidR="0092268A" w:rsidRPr="00F9351B">
        <w:rPr>
          <w:rFonts w:ascii="Times New Roman" w:hAnsi="Times New Roman" w:cs="Times New Roman"/>
          <w:lang w:val="en-GB"/>
        </w:rPr>
        <w:t xml:space="preserve">not </w:t>
      </w:r>
      <w:r w:rsidR="00A73132" w:rsidRPr="00F9351B">
        <w:rPr>
          <w:rFonts w:ascii="Times New Roman" w:hAnsi="Times New Roman" w:cs="Times New Roman"/>
          <w:lang w:val="en-GB"/>
        </w:rPr>
        <w:t xml:space="preserve">been </w:t>
      </w:r>
      <w:r w:rsidR="0092268A" w:rsidRPr="00F9351B">
        <w:rPr>
          <w:rFonts w:ascii="Times New Roman" w:hAnsi="Times New Roman" w:cs="Times New Roman"/>
          <w:lang w:val="en-GB"/>
        </w:rPr>
        <w:t>conf</w:t>
      </w:r>
      <w:r w:rsidR="00A73132" w:rsidRPr="00F9351B">
        <w:rPr>
          <w:rFonts w:ascii="Times New Roman" w:hAnsi="Times New Roman" w:cs="Times New Roman"/>
          <w:lang w:val="en-GB"/>
        </w:rPr>
        <w:t>i</w:t>
      </w:r>
      <w:r w:rsidR="0092268A" w:rsidRPr="00F9351B">
        <w:rPr>
          <w:rFonts w:ascii="Times New Roman" w:hAnsi="Times New Roman" w:cs="Times New Roman"/>
          <w:lang w:val="en-GB"/>
        </w:rPr>
        <w:t>rmed</w:t>
      </w:r>
      <w:r w:rsidR="00A73132" w:rsidRPr="00F9351B">
        <w:rPr>
          <w:rFonts w:ascii="Times New Roman" w:hAnsi="Times New Roman" w:cs="Times New Roman"/>
          <w:lang w:val="en-GB"/>
        </w:rPr>
        <w:t>; however,</w:t>
      </w:r>
      <w:r w:rsidR="0092268A" w:rsidRPr="00F9351B">
        <w:rPr>
          <w:rFonts w:ascii="Times New Roman" w:hAnsi="Times New Roman" w:cs="Times New Roman"/>
          <w:lang w:val="en-GB"/>
        </w:rPr>
        <w:t xml:space="preserve"> most workers estimate</w:t>
      </w:r>
      <w:r w:rsidR="00A73132" w:rsidRPr="00F9351B">
        <w:rPr>
          <w:rFonts w:ascii="Times New Roman" w:hAnsi="Times New Roman" w:cs="Times New Roman"/>
          <w:lang w:val="en-GB"/>
        </w:rPr>
        <w:t xml:space="preserve"> that</w:t>
      </w:r>
      <w:r w:rsidR="0092268A" w:rsidRPr="00F9351B">
        <w:rPr>
          <w:rFonts w:ascii="Times New Roman" w:hAnsi="Times New Roman" w:cs="Times New Roman"/>
          <w:lang w:val="en-GB"/>
        </w:rPr>
        <w:t xml:space="preserve"> 200</w:t>
      </w:r>
      <w:r w:rsidR="00761E72" w:rsidRPr="00F9351B">
        <w:rPr>
          <w:rFonts w:ascii="Times New Roman" w:hAnsi="Times New Roman" w:cs="Times New Roman"/>
          <w:lang w:val="en-GB"/>
        </w:rPr>
        <w:t>–</w:t>
      </w:r>
      <w:r w:rsidR="0092268A" w:rsidRPr="00F9351B">
        <w:rPr>
          <w:rFonts w:ascii="Times New Roman" w:hAnsi="Times New Roman" w:cs="Times New Roman"/>
          <w:lang w:val="en-GB"/>
        </w:rPr>
        <w:t>400 km of extension</w:t>
      </w:r>
      <w:r w:rsidR="00A73132" w:rsidRPr="00F9351B">
        <w:rPr>
          <w:rFonts w:ascii="Times New Roman" w:hAnsi="Times New Roman" w:cs="Times New Roman"/>
          <w:lang w:val="en-GB"/>
        </w:rPr>
        <w:t xml:space="preserve"> has occurred</w:t>
      </w:r>
      <w:r w:rsidR="0092268A" w:rsidRPr="00F9351B">
        <w:rPr>
          <w:rFonts w:ascii="Times New Roman" w:hAnsi="Times New Roman" w:cs="Times New Roman"/>
          <w:lang w:val="en-GB"/>
        </w:rPr>
        <w:t xml:space="preserve"> </w:t>
      </w:r>
      <w:r w:rsidR="005D40E2" w:rsidRPr="00F9351B">
        <w:rPr>
          <w:rFonts w:ascii="Times New Roman" w:hAnsi="Times New Roman" w:cs="Times New Roman"/>
          <w:lang w:val="en-GB"/>
        </w:rPr>
        <w:t xml:space="preserve">in the Ross Sea region </w:t>
      </w:r>
      <w:r w:rsidR="00604EF4" w:rsidRPr="00F9351B">
        <w:rPr>
          <w:rFonts w:ascii="Times New Roman" w:hAnsi="Times New Roman" w:cs="Times New Roman"/>
          <w:lang w:val="en-GB"/>
        </w:rPr>
        <w:t>since the late</w:t>
      </w:r>
      <w:r w:rsidR="0092268A" w:rsidRPr="00F9351B">
        <w:rPr>
          <w:rFonts w:ascii="Times New Roman" w:hAnsi="Times New Roman" w:cs="Times New Roman"/>
          <w:lang w:val="en-GB"/>
        </w:rPr>
        <w:t xml:space="preserve"> </w:t>
      </w:r>
      <w:r w:rsidR="00A73132" w:rsidRPr="00F9351B">
        <w:rPr>
          <w:rFonts w:ascii="Times New Roman" w:hAnsi="Times New Roman" w:cs="Times New Roman"/>
          <w:lang w:val="en-GB"/>
        </w:rPr>
        <w:t>Mesozoic</w:t>
      </w:r>
      <w:r w:rsidR="007E59A8" w:rsidRPr="00F9351B">
        <w:rPr>
          <w:rFonts w:ascii="Times New Roman" w:hAnsi="Times New Roman" w:cs="Times New Roman"/>
          <w:lang w:val="en-GB"/>
        </w:rPr>
        <w:t>,</w:t>
      </w:r>
      <w:r w:rsidR="00A73132" w:rsidRPr="00F9351B">
        <w:rPr>
          <w:rFonts w:ascii="Times New Roman" w:hAnsi="Times New Roman" w:cs="Times New Roman"/>
          <w:lang w:val="en-GB"/>
        </w:rPr>
        <w:t xml:space="preserve"> of</w:t>
      </w:r>
      <w:r w:rsidR="007E59A8" w:rsidRPr="00F9351B">
        <w:rPr>
          <w:rFonts w:ascii="Times New Roman" w:hAnsi="Times New Roman" w:cs="Times New Roman"/>
          <w:lang w:val="en-GB"/>
        </w:rPr>
        <w:t xml:space="preserve"> which </w:t>
      </w:r>
      <w:r w:rsidR="00A64EDC" w:rsidRPr="00F9351B">
        <w:rPr>
          <w:rFonts w:ascii="Times New Roman" w:hAnsi="Times New Roman" w:cs="Times New Roman"/>
          <w:lang w:val="en-GB"/>
        </w:rPr>
        <w:t>approximately 1</w:t>
      </w:r>
      <w:r w:rsidR="00D85078" w:rsidRPr="00F9351B">
        <w:rPr>
          <w:rFonts w:ascii="Times New Roman" w:hAnsi="Times New Roman" w:cs="Times New Roman"/>
          <w:lang w:val="en-GB"/>
        </w:rPr>
        <w:t xml:space="preserve">80 km occurred </w:t>
      </w:r>
      <w:r w:rsidR="00A73132" w:rsidRPr="00F9351B">
        <w:rPr>
          <w:rFonts w:ascii="Times New Roman" w:hAnsi="Times New Roman" w:cs="Times New Roman"/>
          <w:lang w:val="en-GB"/>
        </w:rPr>
        <w:t xml:space="preserve">during the </w:t>
      </w:r>
      <w:r w:rsidR="00D85078" w:rsidRPr="00F9351B">
        <w:rPr>
          <w:rFonts w:ascii="Times New Roman" w:hAnsi="Times New Roman" w:cs="Times New Roman"/>
          <w:lang w:val="en-GB"/>
        </w:rPr>
        <w:t xml:space="preserve">Eocene and Oligocene </w:t>
      </w:r>
      <w:r w:rsidR="008375BB">
        <w:rPr>
          <w:rFonts w:ascii="Times New Roman" w:hAnsi="Times New Roman" w:cs="Times New Roman"/>
          <w:noProof/>
          <w:lang w:val="en-GB"/>
        </w:rPr>
        <w:t>(</w:t>
      </w:r>
      <w:ins w:id="99" w:author="ji appple" w:date="2018-08-07T10:23:00Z">
        <w:r w:rsidR="004A110A">
          <w:rPr>
            <w:rFonts w:ascii="Times New Roman" w:hAnsi="Times New Roman" w:cs="Times New Roman"/>
            <w:noProof/>
            <w:lang w:val="en-GB"/>
          </w:rPr>
          <w:t>Decesari</w:t>
        </w:r>
        <w:r w:rsidR="004A110A">
          <w:rPr>
            <w:rFonts w:ascii="Times New Roman" w:hAnsi="Times New Roman" w:cs="Times New Roman" w:hint="eastAsia"/>
            <w:noProof/>
            <w:lang w:val="en-GB"/>
          </w:rPr>
          <w:t xml:space="preserve"> </w:t>
        </w:r>
        <w:r w:rsidR="004A110A">
          <w:rPr>
            <w:rFonts w:ascii="Times New Roman" w:hAnsi="Times New Roman" w:cs="Times New Roman"/>
            <w:noProof/>
          </w:rPr>
          <w:t xml:space="preserve">et al., 1997; </w:t>
        </w:r>
      </w:ins>
      <w:r w:rsidR="008375BB">
        <w:rPr>
          <w:rFonts w:ascii="Times New Roman" w:hAnsi="Times New Roman" w:cs="Times New Roman"/>
          <w:noProof/>
          <w:lang w:val="en-GB"/>
        </w:rPr>
        <w:t>Cande</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2000)</w:t>
      </w:r>
      <w:r w:rsidR="0092268A" w:rsidRPr="00F9351B">
        <w:rPr>
          <w:rFonts w:ascii="Times New Roman" w:hAnsi="Times New Roman" w:cs="Times New Roman"/>
          <w:lang w:val="en-GB"/>
        </w:rPr>
        <w:t>.</w:t>
      </w:r>
      <w:r w:rsidR="00674E6A" w:rsidRPr="00F9351B">
        <w:rPr>
          <w:rFonts w:ascii="Times New Roman" w:hAnsi="Times New Roman" w:cs="Times New Roman"/>
          <w:lang w:val="en-GB"/>
        </w:rPr>
        <w:t xml:space="preserve"> </w:t>
      </w:r>
      <w:r w:rsidR="008375BB">
        <w:rPr>
          <w:rFonts w:ascii="Times New Roman" w:hAnsi="Times New Roman" w:cs="Times New Roman"/>
          <w:noProof/>
          <w:lang w:val="en-GB"/>
        </w:rPr>
        <w:t>Hole &amp; LeMasurier (1994)</w:t>
      </w:r>
      <w:r w:rsidR="00674E6A" w:rsidRPr="00F9351B">
        <w:rPr>
          <w:rFonts w:ascii="Times New Roman" w:hAnsi="Times New Roman" w:cs="Times New Roman"/>
          <w:lang w:val="en-GB"/>
        </w:rPr>
        <w:t xml:space="preserve"> </w:t>
      </w:r>
      <w:r w:rsidR="0045579F" w:rsidRPr="00F9351B">
        <w:rPr>
          <w:rFonts w:ascii="Times New Roman" w:hAnsi="Times New Roman" w:cs="Times New Roman"/>
          <w:lang w:val="en-GB"/>
        </w:rPr>
        <w:t>note that</w:t>
      </w:r>
      <w:r w:rsidR="00674E6A" w:rsidRPr="00F9351B">
        <w:rPr>
          <w:rFonts w:ascii="Times New Roman" w:hAnsi="Times New Roman" w:cs="Times New Roman"/>
          <w:lang w:val="en-GB"/>
        </w:rPr>
        <w:t xml:space="preserve"> </w:t>
      </w:r>
      <w:r w:rsidR="003E0BA7" w:rsidRPr="00F9351B">
        <w:rPr>
          <w:rFonts w:ascii="Times New Roman" w:hAnsi="Times New Roman" w:cs="Times New Roman"/>
          <w:lang w:val="en-GB"/>
        </w:rPr>
        <w:t xml:space="preserve">the </w:t>
      </w:r>
      <w:r w:rsidR="00674E6A" w:rsidRPr="00F9351B">
        <w:rPr>
          <w:rFonts w:ascii="Times New Roman" w:hAnsi="Times New Roman" w:cs="Times New Roman"/>
          <w:lang w:val="en-GB"/>
        </w:rPr>
        <w:t xml:space="preserve">geochemical characteristics of </w:t>
      </w:r>
      <w:ins w:id="100" w:author="ji appple" w:date="2018-07-14T11:22:00Z">
        <w:r w:rsidR="00C639DD">
          <w:rPr>
            <w:rFonts w:ascii="Times New Roman" w:hAnsi="Times New Roman" w:cs="Times New Roman"/>
            <w:lang w:val="en-GB"/>
          </w:rPr>
          <w:t xml:space="preserve">Miocene and younger </w:t>
        </w:r>
      </w:ins>
      <w:r w:rsidR="00674E6A" w:rsidRPr="00F9351B">
        <w:rPr>
          <w:rFonts w:ascii="Times New Roman" w:hAnsi="Times New Roman" w:cs="Times New Roman"/>
          <w:lang w:val="en-GB"/>
        </w:rPr>
        <w:t>alkaline basalt</w:t>
      </w:r>
      <w:ins w:id="101" w:author="ji appple" w:date="2018-07-14T11:22:00Z">
        <w:r w:rsidR="00C639DD">
          <w:rPr>
            <w:rFonts w:ascii="Times New Roman" w:hAnsi="Times New Roman" w:cs="Times New Roman"/>
            <w:lang w:val="en-GB"/>
          </w:rPr>
          <w:t>s</w:t>
        </w:r>
      </w:ins>
      <w:r w:rsidR="0045579F" w:rsidRPr="00F9351B">
        <w:rPr>
          <w:rFonts w:ascii="Times New Roman" w:hAnsi="Times New Roman" w:cs="Times New Roman"/>
          <w:lang w:val="en-GB"/>
        </w:rPr>
        <w:t xml:space="preserve"> are uniform</w:t>
      </w:r>
      <w:r w:rsidR="00674E6A" w:rsidRPr="00F9351B">
        <w:rPr>
          <w:rFonts w:ascii="Times New Roman" w:hAnsi="Times New Roman" w:cs="Times New Roman"/>
          <w:lang w:val="en-GB"/>
        </w:rPr>
        <w:t xml:space="preserve"> </w:t>
      </w:r>
      <w:r w:rsidR="00674E6A" w:rsidRPr="00F9351B">
        <w:rPr>
          <w:rFonts w:ascii="Times New Roman" w:hAnsi="Times New Roman" w:cs="Times New Roman"/>
          <w:lang w:val="en-GB"/>
        </w:rPr>
        <w:lastRenderedPageBreak/>
        <w:t>throughout West Antarctic</w:t>
      </w:r>
      <w:r w:rsidR="004103D2" w:rsidRPr="00F9351B">
        <w:rPr>
          <w:rFonts w:ascii="Times New Roman" w:hAnsi="Times New Roman" w:cs="Times New Roman"/>
          <w:lang w:val="en-GB"/>
        </w:rPr>
        <w:t>a</w:t>
      </w:r>
      <w:r w:rsidR="009876A6" w:rsidRPr="00F9351B">
        <w:rPr>
          <w:rFonts w:ascii="Times New Roman" w:hAnsi="Times New Roman" w:cs="Times New Roman"/>
          <w:lang w:val="en-GB"/>
        </w:rPr>
        <w:t xml:space="preserve"> and interpret </w:t>
      </w:r>
      <w:r w:rsidR="0045579F" w:rsidRPr="00F9351B">
        <w:rPr>
          <w:rFonts w:ascii="Times New Roman" w:hAnsi="Times New Roman" w:cs="Times New Roman"/>
          <w:lang w:val="en-GB"/>
        </w:rPr>
        <w:t xml:space="preserve">this uniformity as evidence for </w:t>
      </w:r>
      <w:r w:rsidR="004103D2" w:rsidRPr="00F9351B">
        <w:rPr>
          <w:rFonts w:ascii="Times New Roman" w:hAnsi="Times New Roman" w:cs="Times New Roman"/>
          <w:lang w:val="en-GB"/>
        </w:rPr>
        <w:t xml:space="preserve">minimal crustal extension during the late </w:t>
      </w:r>
      <w:proofErr w:type="spellStart"/>
      <w:r w:rsidR="004103D2" w:rsidRPr="00F9351B">
        <w:rPr>
          <w:rFonts w:ascii="Times New Roman" w:hAnsi="Times New Roman" w:cs="Times New Roman"/>
          <w:lang w:val="en-GB"/>
        </w:rPr>
        <w:t>Cenozoic</w:t>
      </w:r>
      <w:proofErr w:type="spellEnd"/>
      <w:r w:rsidR="004103D2" w:rsidRPr="00F9351B">
        <w:rPr>
          <w:rFonts w:ascii="Times New Roman" w:hAnsi="Times New Roman" w:cs="Times New Roman"/>
          <w:lang w:val="en-GB"/>
        </w:rPr>
        <w:t>.</w:t>
      </w:r>
    </w:p>
    <w:p w14:paraId="5723AE1E" w14:textId="4869EE64" w:rsidR="00226986" w:rsidRPr="005A2E28" w:rsidRDefault="00226986" w:rsidP="00EF042A">
      <w:pPr>
        <w:spacing w:line="480" w:lineRule="auto"/>
        <w:rPr>
          <w:rFonts w:ascii="Times New Roman" w:hAnsi="Times New Roman" w:cs="Times New Roman"/>
          <w:lang w:val="en-GB"/>
        </w:rPr>
      </w:pPr>
    </w:p>
    <w:p w14:paraId="134AFB68" w14:textId="3823C199" w:rsidR="00327092" w:rsidRPr="00F9351B" w:rsidRDefault="00226986" w:rsidP="00254356">
      <w:pPr>
        <w:pStyle w:val="2"/>
        <w:spacing w:before="0" w:after="0" w:line="480" w:lineRule="auto"/>
        <w:rPr>
          <w:rFonts w:ascii="Times New Roman" w:hAnsi="Times New Roman" w:cs="Times New Roman"/>
          <w:sz w:val="24"/>
          <w:szCs w:val="24"/>
          <w:lang w:val="en-GB"/>
        </w:rPr>
      </w:pPr>
      <w:r>
        <w:rPr>
          <w:rFonts w:ascii="Times New Roman" w:hAnsi="Times New Roman" w:cs="Times New Roman" w:hint="eastAsia"/>
          <w:sz w:val="24"/>
          <w:szCs w:val="24"/>
          <w:lang w:val="en-GB"/>
        </w:rPr>
        <w:t>3</w:t>
      </w:r>
      <w:r>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GRAVITY DATA</w:t>
      </w:r>
    </w:p>
    <w:p w14:paraId="647C840D" w14:textId="45ED86E0" w:rsidR="00FC29E5" w:rsidRDefault="00B40EA6" w:rsidP="00254356">
      <w:pPr>
        <w:widowControl/>
        <w:autoSpaceDE w:val="0"/>
        <w:autoSpaceDN w:val="0"/>
        <w:adjustRightInd w:val="0"/>
        <w:spacing w:line="480" w:lineRule="auto"/>
        <w:rPr>
          <w:rFonts w:ascii="Times New Roman" w:hAnsi="Times New Roman" w:cs="Times New Roman"/>
          <w:kern w:val="0"/>
          <w:lang w:val="en-GB"/>
        </w:rPr>
      </w:pPr>
      <w:r w:rsidRPr="00F9351B">
        <w:rPr>
          <w:rFonts w:ascii="Times New Roman" w:hAnsi="Times New Roman" w:cs="Times New Roman"/>
          <w:lang w:val="en-GB"/>
        </w:rPr>
        <w:t>Free-air</w:t>
      </w:r>
      <w:r w:rsidR="00327092" w:rsidRPr="00F9351B">
        <w:rPr>
          <w:rFonts w:ascii="Times New Roman" w:hAnsi="Times New Roman" w:cs="Times New Roman"/>
          <w:lang w:val="en-GB"/>
        </w:rPr>
        <w:t xml:space="preserve"> gravity anomal</w:t>
      </w:r>
      <w:r w:rsidRPr="00F9351B">
        <w:rPr>
          <w:rFonts w:ascii="Times New Roman" w:hAnsi="Times New Roman" w:cs="Times New Roman"/>
          <w:lang w:val="en-GB"/>
        </w:rPr>
        <w:t>ies</w:t>
      </w:r>
      <w:r w:rsidR="00327092" w:rsidRPr="00F9351B">
        <w:rPr>
          <w:rFonts w:ascii="Times New Roman" w:hAnsi="Times New Roman" w:cs="Times New Roman"/>
          <w:lang w:val="en-GB"/>
        </w:rPr>
        <w:t xml:space="preserve"> over the Ross Sea </w:t>
      </w:r>
      <w:r w:rsidRPr="00F9351B">
        <w:rPr>
          <w:rFonts w:ascii="Times New Roman" w:hAnsi="Times New Roman" w:cs="Times New Roman"/>
          <w:lang w:val="en-GB"/>
        </w:rPr>
        <w:t xml:space="preserve">were </w:t>
      </w:r>
      <w:r w:rsidR="00397B65" w:rsidRPr="00F9351B">
        <w:rPr>
          <w:rFonts w:ascii="Times New Roman" w:hAnsi="Times New Roman" w:cs="Times New Roman"/>
          <w:lang w:val="en-GB"/>
        </w:rPr>
        <w:t>obtained</w:t>
      </w:r>
      <w:r w:rsidR="00327092" w:rsidRPr="00F9351B">
        <w:rPr>
          <w:rFonts w:ascii="Times New Roman" w:hAnsi="Times New Roman" w:cs="Times New Roman"/>
          <w:lang w:val="en-GB"/>
        </w:rPr>
        <w:t xml:space="preserve"> from the </w:t>
      </w:r>
      <w:r w:rsidR="00A43275" w:rsidRPr="00F9351B">
        <w:rPr>
          <w:rFonts w:ascii="Times New Roman" w:hAnsi="Times New Roman" w:cs="Times New Roman"/>
          <w:lang w:val="en-GB"/>
        </w:rPr>
        <w:t>latest 1×1</w:t>
      </w:r>
      <w:r w:rsidRPr="00F9351B">
        <w:rPr>
          <w:rFonts w:ascii="Times New Roman" w:hAnsi="Times New Roman" w:cs="Times New Roman"/>
          <w:lang w:val="en-GB"/>
        </w:rPr>
        <w:t>-</w:t>
      </w:r>
      <w:r w:rsidR="00A43275" w:rsidRPr="00F9351B">
        <w:rPr>
          <w:rFonts w:ascii="Times New Roman" w:hAnsi="Times New Roman" w:cs="Times New Roman"/>
          <w:lang w:val="en-GB"/>
        </w:rPr>
        <w:t xml:space="preserve">minute </w:t>
      </w:r>
      <w:r w:rsidR="00327092" w:rsidRPr="00F9351B">
        <w:rPr>
          <w:rFonts w:ascii="Times New Roman" w:hAnsi="Times New Roman" w:cs="Times New Roman"/>
          <w:lang w:val="en-GB"/>
        </w:rPr>
        <w:t xml:space="preserve">satellite altimetry data </w:t>
      </w:r>
      <w:r w:rsidRPr="00F9351B">
        <w:rPr>
          <w:rFonts w:ascii="Times New Roman" w:hAnsi="Times New Roman" w:cs="Times New Roman"/>
          <w:lang w:val="en-GB"/>
        </w:rPr>
        <w:t>compiled by</w:t>
      </w:r>
      <w:r w:rsidR="00327092" w:rsidRPr="00F9351B">
        <w:rPr>
          <w:rFonts w:ascii="Times New Roman" w:hAnsi="Times New Roman" w:cs="Times New Roman"/>
          <w:lang w:val="en-GB"/>
        </w:rPr>
        <w:t xml:space="preserve"> Sandwell </w:t>
      </w:r>
      <w:r w:rsidR="008375BB" w:rsidRPr="00385690">
        <w:rPr>
          <w:rFonts w:ascii="Times New Roman" w:hAnsi="Times New Roman" w:cs="Times New Roman"/>
          <w:i/>
          <w:lang w:val="en-GB"/>
        </w:rPr>
        <w:t>et al</w:t>
      </w:r>
      <w:r w:rsidR="008375BB">
        <w:rPr>
          <w:rFonts w:ascii="Times New Roman" w:hAnsi="Times New Roman" w:cs="Times New Roman"/>
          <w:lang w:val="en-GB"/>
        </w:rPr>
        <w:t>.</w:t>
      </w:r>
      <w:r w:rsidR="005A17B3" w:rsidRPr="00F9351B">
        <w:rPr>
          <w:rFonts w:ascii="Times New Roman" w:hAnsi="Times New Roman" w:cs="Times New Roman"/>
          <w:lang w:val="en-GB"/>
        </w:rPr>
        <w:t xml:space="preserve"> </w:t>
      </w:r>
      <w:r w:rsidR="006B0541" w:rsidRPr="00F9351B">
        <w:rPr>
          <w:rFonts w:ascii="Times New Roman" w:hAnsi="Times New Roman" w:cs="Times New Roman"/>
          <w:kern w:val="0"/>
          <w:lang w:val="en-GB"/>
        </w:rPr>
        <w:t>(2014</w:t>
      </w:r>
      <w:r w:rsidRPr="00F9351B">
        <w:rPr>
          <w:rFonts w:ascii="Times New Roman" w:hAnsi="Times New Roman" w:cs="Times New Roman"/>
          <w:kern w:val="0"/>
          <w:lang w:val="en-GB"/>
        </w:rPr>
        <w:t>;</w:t>
      </w:r>
      <w:r w:rsidR="00A43275" w:rsidRPr="00F9351B">
        <w:rPr>
          <w:rFonts w:ascii="Times New Roman" w:hAnsi="Times New Roman" w:cs="Times New Roman"/>
          <w:kern w:val="0"/>
          <w:lang w:val="en-GB"/>
        </w:rPr>
        <w:t xml:space="preserve"> </w:t>
      </w:r>
      <w:r w:rsidRPr="00F9351B">
        <w:rPr>
          <w:rFonts w:ascii="Times New Roman" w:hAnsi="Times New Roman" w:cs="Times New Roman"/>
          <w:kern w:val="0"/>
          <w:lang w:val="en-GB"/>
        </w:rPr>
        <w:t>v</w:t>
      </w:r>
      <w:r w:rsidR="00A43275" w:rsidRPr="00F9351B">
        <w:rPr>
          <w:rFonts w:ascii="Times New Roman" w:hAnsi="Times New Roman" w:cs="Times New Roman"/>
          <w:kern w:val="0"/>
          <w:lang w:val="en-GB"/>
        </w:rPr>
        <w:t>ersion 23.1</w:t>
      </w:r>
      <w:r w:rsidR="00EE0253" w:rsidRPr="00F9351B">
        <w:rPr>
          <w:rFonts w:ascii="Times New Roman" w:hAnsi="Times New Roman" w:cs="Times New Roman"/>
          <w:kern w:val="0"/>
          <w:lang w:val="en-GB"/>
        </w:rPr>
        <w:t>)</w:t>
      </w:r>
      <w:r w:rsidR="00397B65" w:rsidRPr="00F9351B">
        <w:rPr>
          <w:rFonts w:ascii="Times New Roman" w:hAnsi="Times New Roman" w:cs="Times New Roman"/>
          <w:kern w:val="0"/>
          <w:lang w:val="en-GB"/>
        </w:rPr>
        <w:t>, which incorporate</w:t>
      </w:r>
      <w:r w:rsidRPr="00F9351B">
        <w:rPr>
          <w:rFonts w:ascii="Times New Roman" w:hAnsi="Times New Roman" w:cs="Times New Roman"/>
          <w:kern w:val="0"/>
          <w:lang w:val="en-GB"/>
        </w:rPr>
        <w:t>s</w:t>
      </w:r>
      <w:r w:rsidR="00397B65" w:rsidRPr="00F9351B">
        <w:rPr>
          <w:rFonts w:ascii="Times New Roman" w:hAnsi="Times New Roman" w:cs="Times New Roman"/>
          <w:kern w:val="0"/>
          <w:lang w:val="en-GB"/>
        </w:rPr>
        <w:t xml:space="preserve"> new satellite</w:t>
      </w:r>
      <w:r w:rsidRPr="00F9351B">
        <w:rPr>
          <w:rFonts w:ascii="Times New Roman" w:hAnsi="Times New Roman" w:cs="Times New Roman"/>
          <w:kern w:val="0"/>
          <w:lang w:val="en-GB"/>
        </w:rPr>
        <w:t xml:space="preserve"> data</w:t>
      </w:r>
      <w:r w:rsidR="00397B65" w:rsidRPr="00F9351B">
        <w:rPr>
          <w:rFonts w:ascii="Times New Roman" w:hAnsi="Times New Roman" w:cs="Times New Roman"/>
          <w:kern w:val="0"/>
          <w:lang w:val="en-GB"/>
        </w:rPr>
        <w:t xml:space="preserve"> with high track </w:t>
      </w:r>
      <w:r w:rsidR="00AC6EC1" w:rsidRPr="00F9351B">
        <w:rPr>
          <w:rFonts w:ascii="Times New Roman" w:hAnsi="Times New Roman" w:cs="Times New Roman"/>
          <w:kern w:val="0"/>
          <w:lang w:val="en-GB"/>
        </w:rPr>
        <w:t xml:space="preserve">densities </w:t>
      </w:r>
      <w:r w:rsidR="00397B65" w:rsidRPr="00F9351B">
        <w:rPr>
          <w:rFonts w:ascii="Times New Roman" w:hAnsi="Times New Roman" w:cs="Times New Roman"/>
          <w:kern w:val="0"/>
          <w:lang w:val="en-GB"/>
        </w:rPr>
        <w:t>from Cry</w:t>
      </w:r>
      <w:r w:rsidRPr="00F9351B">
        <w:rPr>
          <w:rFonts w:ascii="Times New Roman" w:hAnsi="Times New Roman" w:cs="Times New Roman"/>
          <w:kern w:val="0"/>
          <w:lang w:val="en-GB"/>
        </w:rPr>
        <w:t>o</w:t>
      </w:r>
      <w:r w:rsidR="00397B65" w:rsidRPr="00F9351B">
        <w:rPr>
          <w:rFonts w:ascii="Times New Roman" w:hAnsi="Times New Roman" w:cs="Times New Roman"/>
          <w:kern w:val="0"/>
          <w:lang w:val="en-GB"/>
        </w:rPr>
        <w:t>Sat-2 and Jason-1 into the older data and</w:t>
      </w:r>
      <w:r w:rsidRPr="00F9351B">
        <w:rPr>
          <w:rFonts w:ascii="Times New Roman" w:hAnsi="Times New Roman" w:cs="Times New Roman"/>
          <w:kern w:val="0"/>
          <w:lang w:val="en-GB"/>
        </w:rPr>
        <w:t xml:space="preserve"> </w:t>
      </w:r>
      <w:r w:rsidR="00AC6EC1" w:rsidRPr="00F9351B">
        <w:rPr>
          <w:rFonts w:ascii="Times New Roman" w:hAnsi="Times New Roman" w:cs="Times New Roman"/>
          <w:kern w:val="0"/>
          <w:lang w:val="en-GB"/>
        </w:rPr>
        <w:t>can thus</w:t>
      </w:r>
      <w:r w:rsidR="00397B65" w:rsidRPr="00F9351B">
        <w:rPr>
          <w:rFonts w:ascii="Times New Roman" w:hAnsi="Times New Roman" w:cs="Times New Roman"/>
          <w:kern w:val="0"/>
          <w:lang w:val="en-GB"/>
        </w:rPr>
        <w:t xml:space="preserve"> reflect </w:t>
      </w:r>
      <w:r w:rsidRPr="00F9351B">
        <w:rPr>
          <w:rFonts w:ascii="Times New Roman" w:hAnsi="Times New Roman" w:cs="Times New Roman"/>
          <w:kern w:val="0"/>
          <w:lang w:val="en-GB"/>
        </w:rPr>
        <w:t>additional</w:t>
      </w:r>
      <w:r w:rsidR="00850C40" w:rsidRPr="00F9351B">
        <w:rPr>
          <w:rFonts w:ascii="Times New Roman" w:hAnsi="Times New Roman" w:cs="Times New Roman"/>
          <w:kern w:val="0"/>
          <w:lang w:val="en-GB"/>
        </w:rPr>
        <w:t xml:space="preserve"> tectonic features </w:t>
      </w:r>
      <w:r w:rsidR="00397B65" w:rsidRPr="00F9351B">
        <w:rPr>
          <w:rFonts w:ascii="Times New Roman" w:hAnsi="Times New Roman" w:cs="Times New Roman"/>
          <w:kern w:val="0"/>
          <w:lang w:val="en-GB"/>
        </w:rPr>
        <w:t xml:space="preserve">buried </w:t>
      </w:r>
      <w:r w:rsidR="00850C40" w:rsidRPr="00F9351B">
        <w:rPr>
          <w:rFonts w:ascii="Times New Roman" w:hAnsi="Times New Roman" w:cs="Times New Roman"/>
          <w:kern w:val="0"/>
          <w:lang w:val="en-GB"/>
        </w:rPr>
        <w:t>by thick sediments</w:t>
      </w:r>
      <w:r w:rsidR="00A43275" w:rsidRPr="00F9351B">
        <w:rPr>
          <w:rFonts w:ascii="Times New Roman" w:hAnsi="Times New Roman" w:cs="Times New Roman"/>
          <w:kern w:val="0"/>
          <w:lang w:val="en-GB"/>
        </w:rPr>
        <w:t>.</w:t>
      </w:r>
      <w:r w:rsidR="00AC6EC1" w:rsidRPr="00F9351B">
        <w:rPr>
          <w:rFonts w:ascii="Times New Roman" w:hAnsi="Times New Roman" w:cs="Times New Roman"/>
          <w:kern w:val="0"/>
          <w:lang w:val="en-GB"/>
        </w:rPr>
        <w:t xml:space="preserve"> Due to their large-scale spatial coverage and high quality, t</w:t>
      </w:r>
      <w:r w:rsidR="00A43275" w:rsidRPr="00F9351B">
        <w:rPr>
          <w:rFonts w:ascii="Times New Roman" w:hAnsi="Times New Roman" w:cs="Times New Roman"/>
          <w:kern w:val="0"/>
          <w:lang w:val="en-GB"/>
        </w:rPr>
        <w:t xml:space="preserve">he satellite-derived gravity data </w:t>
      </w:r>
      <w:r w:rsidRPr="00F9351B">
        <w:rPr>
          <w:rFonts w:ascii="Times New Roman" w:hAnsi="Times New Roman" w:cs="Times New Roman"/>
          <w:kern w:val="0"/>
          <w:lang w:val="en-GB"/>
        </w:rPr>
        <w:t xml:space="preserve">offer </w:t>
      </w:r>
      <w:r w:rsidR="00AC6EC1" w:rsidRPr="00F9351B">
        <w:rPr>
          <w:rFonts w:ascii="Times New Roman" w:hAnsi="Times New Roman" w:cs="Times New Roman"/>
          <w:kern w:val="0"/>
          <w:lang w:val="en-GB"/>
        </w:rPr>
        <w:t>a means</w:t>
      </w:r>
      <w:r w:rsidRPr="00F9351B">
        <w:rPr>
          <w:rFonts w:ascii="Times New Roman" w:hAnsi="Times New Roman" w:cs="Times New Roman"/>
          <w:kern w:val="0"/>
          <w:lang w:val="en-GB"/>
        </w:rPr>
        <w:t xml:space="preserve"> of</w:t>
      </w:r>
      <w:r w:rsidR="00A43275" w:rsidRPr="00F9351B">
        <w:rPr>
          <w:rFonts w:ascii="Times New Roman" w:hAnsi="Times New Roman" w:cs="Times New Roman"/>
          <w:kern w:val="0"/>
          <w:lang w:val="en-GB"/>
        </w:rPr>
        <w:t xml:space="preserve"> reveal</w:t>
      </w:r>
      <w:r w:rsidRPr="00F9351B">
        <w:rPr>
          <w:rFonts w:ascii="Times New Roman" w:hAnsi="Times New Roman" w:cs="Times New Roman"/>
          <w:kern w:val="0"/>
          <w:lang w:val="en-GB"/>
        </w:rPr>
        <w:t>ing</w:t>
      </w:r>
      <w:r w:rsidR="00A43275" w:rsidRPr="00F9351B">
        <w:rPr>
          <w:rFonts w:ascii="Times New Roman" w:hAnsi="Times New Roman" w:cs="Times New Roman"/>
          <w:kern w:val="0"/>
          <w:lang w:val="en-GB"/>
        </w:rPr>
        <w:t xml:space="preserve"> the regional crustal structure </w:t>
      </w:r>
      <w:r w:rsidR="00AC6EC1" w:rsidRPr="00F9351B">
        <w:rPr>
          <w:rFonts w:ascii="Times New Roman" w:hAnsi="Times New Roman" w:cs="Times New Roman"/>
          <w:kern w:val="0"/>
          <w:lang w:val="en-GB"/>
        </w:rPr>
        <w:t xml:space="preserve">that is superior to that offered by </w:t>
      </w:r>
      <w:r w:rsidR="00A43275" w:rsidRPr="00F9351B">
        <w:rPr>
          <w:rFonts w:ascii="Times New Roman" w:hAnsi="Times New Roman" w:cs="Times New Roman"/>
          <w:kern w:val="0"/>
          <w:lang w:val="en-GB"/>
        </w:rPr>
        <w:t>shipboard gravity measurement</w:t>
      </w:r>
      <w:r w:rsidRPr="00F9351B">
        <w:rPr>
          <w:rFonts w:ascii="Times New Roman" w:hAnsi="Times New Roman" w:cs="Times New Roman"/>
          <w:kern w:val="0"/>
          <w:lang w:val="en-GB"/>
        </w:rPr>
        <w:t>s</w:t>
      </w:r>
      <w:r w:rsidR="00397B65" w:rsidRPr="00F9351B">
        <w:rPr>
          <w:rFonts w:ascii="Times New Roman" w:hAnsi="Times New Roman" w:cs="Times New Roman"/>
          <w:kern w:val="0"/>
          <w:lang w:val="en-GB"/>
        </w:rPr>
        <w:t>.</w:t>
      </w:r>
      <w:r w:rsidR="00EE0253" w:rsidRPr="00F9351B">
        <w:rPr>
          <w:rFonts w:ascii="Times New Roman" w:hAnsi="Times New Roman" w:cs="Times New Roman"/>
          <w:kern w:val="0"/>
          <w:lang w:val="en-GB"/>
        </w:rPr>
        <w:t xml:space="preserve"> In oceanic region</w:t>
      </w:r>
      <w:r w:rsidRPr="00F9351B">
        <w:rPr>
          <w:rFonts w:ascii="Times New Roman" w:hAnsi="Times New Roman" w:cs="Times New Roman"/>
          <w:kern w:val="0"/>
          <w:lang w:val="en-GB"/>
        </w:rPr>
        <w:t>s</w:t>
      </w:r>
      <w:r w:rsidR="00EE0253" w:rsidRPr="00F9351B">
        <w:rPr>
          <w:rFonts w:ascii="Times New Roman" w:hAnsi="Times New Roman" w:cs="Times New Roman"/>
          <w:kern w:val="0"/>
          <w:lang w:val="en-GB"/>
        </w:rPr>
        <w:t xml:space="preserve">, </w:t>
      </w:r>
      <w:r w:rsidRPr="00A154CD">
        <w:rPr>
          <w:rFonts w:ascii="Times New Roman" w:hAnsi="Times New Roman" w:cs="Times New Roman"/>
          <w:kern w:val="0"/>
          <w:lang w:val="en-GB"/>
        </w:rPr>
        <w:t xml:space="preserve">the three following </w:t>
      </w:r>
      <w:r w:rsidR="002C394A">
        <w:rPr>
          <w:rFonts w:ascii="Times New Roman" w:hAnsi="Times New Roman" w:cs="Times New Roman"/>
          <w:kern w:val="0"/>
          <w:lang w:val="en-GB"/>
        </w:rPr>
        <w:t>density contrast interfaces</w:t>
      </w:r>
      <w:r w:rsidRPr="00F9351B">
        <w:rPr>
          <w:rFonts w:ascii="Times New Roman" w:hAnsi="Times New Roman" w:cs="Times New Roman"/>
          <w:kern w:val="0"/>
          <w:lang w:val="en-GB"/>
        </w:rPr>
        <w:t xml:space="preserve"> are generally present</w:t>
      </w:r>
      <w:r w:rsidR="00EE0253" w:rsidRPr="00F9351B">
        <w:rPr>
          <w:rFonts w:ascii="Times New Roman" w:hAnsi="Times New Roman" w:cs="Times New Roman"/>
          <w:kern w:val="0"/>
          <w:lang w:val="en-GB"/>
        </w:rPr>
        <w:t xml:space="preserve"> below the water surface</w:t>
      </w:r>
      <w:r w:rsidR="002C394A">
        <w:rPr>
          <w:rFonts w:ascii="Times New Roman" w:hAnsi="Times New Roman" w:cs="Times New Roman"/>
          <w:kern w:val="0"/>
          <w:lang w:val="en-GB"/>
        </w:rPr>
        <w:t>. First interface</w:t>
      </w:r>
      <w:r w:rsidR="00B849E3" w:rsidRPr="00F9351B">
        <w:rPr>
          <w:rFonts w:ascii="Times New Roman" w:hAnsi="Times New Roman" w:cs="Times New Roman"/>
          <w:kern w:val="0"/>
          <w:lang w:val="en-GB"/>
        </w:rPr>
        <w:t xml:space="preserve"> marks the boundary</w:t>
      </w:r>
      <w:r w:rsidR="00C7445F" w:rsidRPr="00F9351B">
        <w:rPr>
          <w:rFonts w:ascii="Times New Roman" w:hAnsi="Times New Roman" w:cs="Times New Roman"/>
          <w:kern w:val="0"/>
          <w:lang w:val="en-GB"/>
        </w:rPr>
        <w:t xml:space="preserve"> </w:t>
      </w:r>
      <w:r w:rsidRPr="00F9351B">
        <w:rPr>
          <w:rFonts w:ascii="Times New Roman" w:hAnsi="Times New Roman" w:cs="Times New Roman"/>
          <w:kern w:val="0"/>
          <w:lang w:val="en-GB"/>
        </w:rPr>
        <w:t>between the</w:t>
      </w:r>
      <w:r w:rsidR="00C7445F" w:rsidRPr="00F9351B">
        <w:rPr>
          <w:rFonts w:ascii="Times New Roman" w:hAnsi="Times New Roman" w:cs="Times New Roman"/>
          <w:kern w:val="0"/>
          <w:lang w:val="en-GB"/>
        </w:rPr>
        <w:t xml:space="preserve"> water and sediments; </w:t>
      </w:r>
      <w:r w:rsidR="002C394A">
        <w:rPr>
          <w:rFonts w:ascii="Times New Roman" w:hAnsi="Times New Roman" w:cs="Times New Roman"/>
          <w:kern w:val="0"/>
          <w:lang w:val="en-GB"/>
        </w:rPr>
        <w:t>the second</w:t>
      </w:r>
      <w:r w:rsidR="00B849E3" w:rsidRPr="00F9351B">
        <w:rPr>
          <w:rFonts w:ascii="Times New Roman" w:hAnsi="Times New Roman" w:cs="Times New Roman"/>
          <w:kern w:val="0"/>
          <w:lang w:val="en-GB"/>
        </w:rPr>
        <w:t xml:space="preserve"> </w:t>
      </w:r>
      <w:r w:rsidR="002C394A">
        <w:rPr>
          <w:rFonts w:ascii="Times New Roman" w:hAnsi="Times New Roman" w:cs="Times New Roman"/>
          <w:kern w:val="0"/>
          <w:lang w:val="en-GB"/>
        </w:rPr>
        <w:t xml:space="preserve">one </w:t>
      </w:r>
      <w:r w:rsidR="00B849E3" w:rsidRPr="00F9351B">
        <w:rPr>
          <w:rFonts w:ascii="Times New Roman" w:hAnsi="Times New Roman" w:cs="Times New Roman"/>
          <w:kern w:val="0"/>
          <w:lang w:val="en-GB"/>
        </w:rPr>
        <w:t>delineate</w:t>
      </w:r>
      <w:r w:rsidR="00AD2BD8" w:rsidRPr="00F9351B">
        <w:rPr>
          <w:rFonts w:ascii="Times New Roman" w:hAnsi="Times New Roman" w:cs="Times New Roman"/>
          <w:kern w:val="0"/>
          <w:lang w:val="en-GB"/>
        </w:rPr>
        <w:t>s</w:t>
      </w:r>
      <w:r w:rsidR="00B849E3" w:rsidRPr="00F9351B">
        <w:rPr>
          <w:rFonts w:ascii="Times New Roman" w:hAnsi="Times New Roman" w:cs="Times New Roman"/>
          <w:kern w:val="0"/>
          <w:lang w:val="en-GB"/>
        </w:rPr>
        <w:t xml:space="preserve"> the contrast between</w:t>
      </w:r>
      <w:r w:rsidRPr="00F9351B">
        <w:rPr>
          <w:rFonts w:ascii="Times New Roman" w:hAnsi="Times New Roman" w:cs="Times New Roman"/>
          <w:kern w:val="0"/>
          <w:lang w:val="en-GB"/>
        </w:rPr>
        <w:t xml:space="preserve"> the</w:t>
      </w:r>
      <w:r w:rsidR="00B849E3" w:rsidRPr="00F9351B">
        <w:rPr>
          <w:rFonts w:ascii="Times New Roman" w:hAnsi="Times New Roman" w:cs="Times New Roman"/>
          <w:kern w:val="0"/>
          <w:lang w:val="en-GB"/>
        </w:rPr>
        <w:t xml:space="preserve"> sediments and </w:t>
      </w:r>
      <w:r w:rsidRPr="00F9351B">
        <w:rPr>
          <w:rFonts w:ascii="Times New Roman" w:hAnsi="Times New Roman" w:cs="Times New Roman"/>
          <w:kern w:val="0"/>
          <w:lang w:val="en-GB"/>
        </w:rPr>
        <w:t xml:space="preserve">the </w:t>
      </w:r>
      <w:r w:rsidR="00B849E3" w:rsidRPr="00F9351B">
        <w:rPr>
          <w:rFonts w:ascii="Times New Roman" w:hAnsi="Times New Roman" w:cs="Times New Roman"/>
          <w:kern w:val="0"/>
          <w:lang w:val="en-GB"/>
        </w:rPr>
        <w:t>oceanic</w:t>
      </w:r>
      <w:r w:rsidR="00C7445F" w:rsidRPr="00F9351B">
        <w:rPr>
          <w:rFonts w:ascii="Times New Roman" w:hAnsi="Times New Roman" w:cs="Times New Roman"/>
          <w:kern w:val="0"/>
          <w:lang w:val="en-GB"/>
        </w:rPr>
        <w:t xml:space="preserve"> crust; </w:t>
      </w:r>
      <w:r w:rsidRPr="00F9351B">
        <w:rPr>
          <w:rFonts w:ascii="Times New Roman" w:hAnsi="Times New Roman" w:cs="Times New Roman"/>
          <w:kern w:val="0"/>
          <w:lang w:val="en-GB"/>
        </w:rPr>
        <w:t xml:space="preserve">and </w:t>
      </w:r>
      <w:r w:rsidR="002C394A">
        <w:rPr>
          <w:rFonts w:ascii="Times New Roman" w:hAnsi="Times New Roman" w:cs="Times New Roman"/>
          <w:kern w:val="0"/>
          <w:lang w:val="en-GB"/>
        </w:rPr>
        <w:t>the third</w:t>
      </w:r>
      <w:r w:rsidR="00B849E3" w:rsidRPr="00F9351B">
        <w:rPr>
          <w:rFonts w:ascii="Times New Roman" w:hAnsi="Times New Roman" w:cs="Times New Roman"/>
          <w:kern w:val="0"/>
          <w:lang w:val="en-GB"/>
        </w:rPr>
        <w:t xml:space="preserve"> </w:t>
      </w:r>
      <w:r w:rsidR="002C394A">
        <w:rPr>
          <w:rFonts w:ascii="Times New Roman" w:hAnsi="Times New Roman" w:cs="Times New Roman"/>
          <w:kern w:val="0"/>
          <w:lang w:val="en-GB"/>
        </w:rPr>
        <w:t xml:space="preserve">one </w:t>
      </w:r>
      <w:r w:rsidR="00B849E3" w:rsidRPr="00F9351B">
        <w:rPr>
          <w:rFonts w:ascii="Times New Roman" w:hAnsi="Times New Roman" w:cs="Times New Roman"/>
          <w:kern w:val="0"/>
          <w:lang w:val="en-GB"/>
        </w:rPr>
        <w:t xml:space="preserve">refers to the discontinuity </w:t>
      </w:r>
      <w:r w:rsidR="00075A4C" w:rsidRPr="00F9351B">
        <w:rPr>
          <w:rFonts w:ascii="Times New Roman" w:hAnsi="Times New Roman" w:cs="Times New Roman"/>
          <w:kern w:val="0"/>
          <w:lang w:val="en-GB"/>
        </w:rPr>
        <w:t>between the crust and mantle</w:t>
      </w:r>
      <w:r w:rsidRPr="00F9351B">
        <w:rPr>
          <w:rFonts w:ascii="Times New Roman" w:hAnsi="Times New Roman" w:cs="Times New Roman"/>
          <w:kern w:val="0"/>
          <w:lang w:val="en-GB"/>
        </w:rPr>
        <w:t>, which is the</w:t>
      </w:r>
      <w:r w:rsidR="00D14446" w:rsidRPr="00F9351B">
        <w:rPr>
          <w:rFonts w:ascii="Times New Roman" w:hAnsi="Times New Roman" w:cs="Times New Roman"/>
          <w:kern w:val="0"/>
          <w:lang w:val="en-GB"/>
        </w:rPr>
        <w:t xml:space="preserve"> </w:t>
      </w:r>
      <w:r w:rsidR="00844791" w:rsidRPr="00F9351B">
        <w:rPr>
          <w:rFonts w:ascii="Times New Roman" w:hAnsi="Times New Roman" w:cs="Times New Roman"/>
          <w:kern w:val="0"/>
          <w:lang w:val="en-GB"/>
        </w:rPr>
        <w:t>Moho</w:t>
      </w:r>
      <w:r w:rsidR="00075A4C" w:rsidRPr="00F9351B">
        <w:rPr>
          <w:rFonts w:ascii="Times New Roman" w:hAnsi="Times New Roman" w:cs="Times New Roman"/>
          <w:kern w:val="0"/>
          <w:lang w:val="en-GB"/>
        </w:rPr>
        <w:t>.</w:t>
      </w:r>
      <w:r w:rsidR="000929FD" w:rsidRPr="00F9351B">
        <w:rPr>
          <w:rFonts w:ascii="Times New Roman" w:hAnsi="Times New Roman" w:cs="Times New Roman"/>
          <w:kern w:val="0"/>
          <w:lang w:val="en-GB"/>
        </w:rPr>
        <w:t xml:space="preserve"> </w:t>
      </w:r>
      <w:r w:rsidR="00C7445F" w:rsidRPr="00F9351B">
        <w:rPr>
          <w:rFonts w:ascii="Times New Roman" w:hAnsi="Times New Roman" w:cs="Times New Roman"/>
          <w:kern w:val="0"/>
          <w:lang w:val="en-GB"/>
        </w:rPr>
        <w:t xml:space="preserve">Normally, the </w:t>
      </w:r>
      <w:r w:rsidR="00176777" w:rsidRPr="00F9351B">
        <w:rPr>
          <w:rFonts w:ascii="Times New Roman" w:hAnsi="Times New Roman" w:cs="Times New Roman"/>
          <w:kern w:val="0"/>
          <w:lang w:val="en-GB"/>
        </w:rPr>
        <w:t>variations</w:t>
      </w:r>
      <w:r w:rsidR="001454E2" w:rsidRPr="00F9351B">
        <w:rPr>
          <w:rFonts w:ascii="Times New Roman" w:hAnsi="Times New Roman" w:cs="Times New Roman"/>
          <w:kern w:val="0"/>
          <w:lang w:val="en-GB"/>
        </w:rPr>
        <w:t xml:space="preserve"> </w:t>
      </w:r>
      <w:r w:rsidRPr="00F9351B">
        <w:rPr>
          <w:rFonts w:ascii="Times New Roman" w:hAnsi="Times New Roman" w:cs="Times New Roman"/>
          <w:kern w:val="0"/>
          <w:lang w:val="en-GB"/>
        </w:rPr>
        <w:t xml:space="preserve">in the depth of the </w:t>
      </w:r>
      <w:r w:rsidR="00844791" w:rsidRPr="00F9351B">
        <w:rPr>
          <w:rFonts w:ascii="Times New Roman" w:hAnsi="Times New Roman" w:cs="Times New Roman"/>
          <w:kern w:val="0"/>
          <w:lang w:val="en-GB"/>
        </w:rPr>
        <w:t>Moho</w:t>
      </w:r>
      <w:r w:rsidR="00AC6EC1" w:rsidRPr="00F9351B">
        <w:rPr>
          <w:rFonts w:ascii="Times New Roman" w:hAnsi="Times New Roman" w:cs="Times New Roman"/>
          <w:kern w:val="0"/>
          <w:lang w:val="en-GB"/>
        </w:rPr>
        <w:t xml:space="preserve"> are of greatest interest; these variations</w:t>
      </w:r>
      <w:r w:rsidRPr="00F9351B">
        <w:rPr>
          <w:rFonts w:ascii="Times New Roman" w:hAnsi="Times New Roman" w:cs="Times New Roman"/>
          <w:kern w:val="0"/>
          <w:lang w:val="en-GB"/>
        </w:rPr>
        <w:t xml:space="preserve"> </w:t>
      </w:r>
      <w:r w:rsidR="00C67CA0" w:rsidRPr="00F9351B">
        <w:rPr>
          <w:rFonts w:ascii="Times New Roman" w:hAnsi="Times New Roman" w:cs="Times New Roman"/>
          <w:kern w:val="0"/>
          <w:lang w:val="en-GB"/>
        </w:rPr>
        <w:t>reflect the crustal structure</w:t>
      </w:r>
      <w:r w:rsidR="00176777" w:rsidRPr="00F9351B">
        <w:rPr>
          <w:rFonts w:ascii="Times New Roman" w:hAnsi="Times New Roman" w:cs="Times New Roman"/>
          <w:kern w:val="0"/>
          <w:lang w:val="en-GB"/>
        </w:rPr>
        <w:t xml:space="preserve"> and the tectonics in the study region</w:t>
      </w:r>
      <w:r w:rsidR="00AC6EC1" w:rsidRPr="00F9351B">
        <w:rPr>
          <w:rFonts w:ascii="Times New Roman" w:hAnsi="Times New Roman" w:cs="Times New Roman"/>
          <w:kern w:val="0"/>
          <w:lang w:val="en-GB"/>
        </w:rPr>
        <w:t>,</w:t>
      </w:r>
      <w:r w:rsidR="00063F93" w:rsidRPr="00F9351B">
        <w:rPr>
          <w:rFonts w:ascii="Times New Roman" w:hAnsi="Times New Roman" w:cs="Times New Roman"/>
          <w:kern w:val="0"/>
          <w:lang w:val="en-GB"/>
        </w:rPr>
        <w:t xml:space="preserve"> and </w:t>
      </w:r>
      <w:r w:rsidR="00AC6EC1" w:rsidRPr="00F9351B">
        <w:rPr>
          <w:rFonts w:ascii="Times New Roman" w:hAnsi="Times New Roman" w:cs="Times New Roman"/>
          <w:kern w:val="0"/>
          <w:lang w:val="en-GB"/>
        </w:rPr>
        <w:t xml:space="preserve">the Moho </w:t>
      </w:r>
      <w:r w:rsidR="00063F93" w:rsidRPr="00F9351B">
        <w:rPr>
          <w:rFonts w:ascii="Times New Roman" w:hAnsi="Times New Roman" w:cs="Times New Roman"/>
          <w:kern w:val="0"/>
          <w:lang w:val="en-GB"/>
        </w:rPr>
        <w:t>play</w:t>
      </w:r>
      <w:r w:rsidRPr="00F9351B">
        <w:rPr>
          <w:rFonts w:ascii="Times New Roman" w:hAnsi="Times New Roman" w:cs="Times New Roman"/>
          <w:kern w:val="0"/>
          <w:lang w:val="en-GB"/>
        </w:rPr>
        <w:t>s</w:t>
      </w:r>
      <w:r w:rsidR="00063F93" w:rsidRPr="00F9351B">
        <w:rPr>
          <w:rFonts w:ascii="Times New Roman" w:hAnsi="Times New Roman" w:cs="Times New Roman"/>
          <w:kern w:val="0"/>
          <w:lang w:val="en-GB"/>
        </w:rPr>
        <w:t xml:space="preserve"> a key</w:t>
      </w:r>
      <w:r w:rsidR="00176777" w:rsidRPr="00F9351B">
        <w:rPr>
          <w:rFonts w:ascii="Times New Roman" w:hAnsi="Times New Roman" w:cs="Times New Roman"/>
          <w:kern w:val="0"/>
          <w:lang w:val="en-GB"/>
        </w:rPr>
        <w:t xml:space="preserve"> </w:t>
      </w:r>
      <w:r w:rsidR="00063F93" w:rsidRPr="00F9351B">
        <w:rPr>
          <w:rFonts w:ascii="Times New Roman" w:hAnsi="Times New Roman" w:cs="Times New Roman"/>
          <w:kern w:val="0"/>
          <w:lang w:val="en-GB"/>
        </w:rPr>
        <w:t>role in rheology and geodynamics.</w:t>
      </w:r>
      <w:r w:rsidR="00C90787" w:rsidRPr="00F9351B">
        <w:rPr>
          <w:rFonts w:ascii="Times New Roman" w:hAnsi="Times New Roman" w:cs="Times New Roman"/>
          <w:kern w:val="0"/>
          <w:lang w:val="en-GB"/>
        </w:rPr>
        <w:t xml:space="preserve"> </w:t>
      </w:r>
      <w:r w:rsidR="000929FD" w:rsidRPr="00F9351B">
        <w:rPr>
          <w:rFonts w:ascii="Times New Roman" w:hAnsi="Times New Roman" w:cs="Times New Roman"/>
          <w:kern w:val="0"/>
          <w:lang w:val="en-GB"/>
        </w:rPr>
        <w:t>Moho depth</w:t>
      </w:r>
      <w:r w:rsidRPr="00F9351B">
        <w:rPr>
          <w:rFonts w:ascii="Times New Roman" w:hAnsi="Times New Roman" w:cs="Times New Roman"/>
          <w:kern w:val="0"/>
          <w:lang w:val="en-GB"/>
        </w:rPr>
        <w:t>s</w:t>
      </w:r>
      <w:r w:rsidR="000929FD" w:rsidRPr="00F9351B">
        <w:rPr>
          <w:rFonts w:ascii="Times New Roman" w:hAnsi="Times New Roman" w:cs="Times New Roman"/>
          <w:kern w:val="0"/>
          <w:lang w:val="en-GB"/>
        </w:rPr>
        <w:t xml:space="preserve"> </w:t>
      </w:r>
      <w:r w:rsidR="0013474D" w:rsidRPr="00F9351B">
        <w:rPr>
          <w:rFonts w:ascii="Times New Roman" w:hAnsi="Times New Roman" w:cs="Times New Roman"/>
          <w:kern w:val="0"/>
          <w:lang w:val="en-GB"/>
        </w:rPr>
        <w:t>have been estimated in many regions globally in the last several decades</w:t>
      </w:r>
      <w:r w:rsidR="000929FD" w:rsidRPr="00F9351B">
        <w:rPr>
          <w:rFonts w:ascii="Times New Roman" w:hAnsi="Times New Roman" w:cs="Times New Roman"/>
          <w:kern w:val="0"/>
          <w:lang w:val="en-GB"/>
        </w:rPr>
        <w:t xml:space="preserve"> </w:t>
      </w:r>
      <w:r w:rsidR="0013474D" w:rsidRPr="00F9351B">
        <w:rPr>
          <w:rFonts w:ascii="Times New Roman" w:hAnsi="Times New Roman" w:cs="Times New Roman"/>
          <w:kern w:val="0"/>
          <w:lang w:val="en-GB"/>
        </w:rPr>
        <w:t xml:space="preserve">using </w:t>
      </w:r>
      <w:r w:rsidR="000929FD" w:rsidRPr="00F9351B">
        <w:rPr>
          <w:rFonts w:ascii="Times New Roman" w:hAnsi="Times New Roman" w:cs="Times New Roman"/>
          <w:kern w:val="0"/>
          <w:lang w:val="en-GB"/>
        </w:rPr>
        <w:t xml:space="preserve">gravity inversion </w:t>
      </w:r>
      <w:r w:rsidR="00AD2BD8" w:rsidRPr="00F9351B">
        <w:rPr>
          <w:rFonts w:ascii="Times New Roman" w:hAnsi="Times New Roman" w:cs="Times New Roman"/>
          <w:kern w:val="0"/>
          <w:lang w:val="en-GB"/>
        </w:rPr>
        <w:t xml:space="preserve">based on satellite-derived </w:t>
      </w:r>
      <w:r w:rsidR="002610F2" w:rsidRPr="00F9351B">
        <w:rPr>
          <w:rFonts w:ascii="Times New Roman" w:hAnsi="Times New Roman" w:cs="Times New Roman"/>
          <w:kern w:val="0"/>
          <w:lang w:val="en-GB"/>
        </w:rPr>
        <w:t xml:space="preserve">gravity </w:t>
      </w:r>
      <w:r w:rsidR="00AD2BD8" w:rsidRPr="00F9351B">
        <w:rPr>
          <w:rFonts w:ascii="Times New Roman" w:hAnsi="Times New Roman" w:cs="Times New Roman"/>
          <w:kern w:val="0"/>
          <w:lang w:val="en-GB"/>
        </w:rPr>
        <w:t xml:space="preserve">data </w:t>
      </w:r>
      <w:r w:rsidR="008375BB">
        <w:rPr>
          <w:rFonts w:ascii="Times New Roman" w:hAnsi="Times New Roman" w:cs="Times New Roman"/>
          <w:noProof/>
          <w:kern w:val="0"/>
          <w:lang w:val="en-GB"/>
        </w:rPr>
        <w:t>(</w:t>
      </w:r>
      <w:r w:rsidR="00F11A3C">
        <w:rPr>
          <w:rFonts w:ascii="Times New Roman" w:hAnsi="Times New Roman" w:cs="Times New Roman"/>
          <w:noProof/>
          <w:kern w:val="0"/>
          <w:lang w:val="en-GB"/>
        </w:rPr>
        <w:t xml:space="preserve">Li </w:t>
      </w:r>
      <w:r w:rsidR="00F11A3C" w:rsidRPr="00F11A3C">
        <w:rPr>
          <w:rFonts w:ascii="Times New Roman" w:hAnsi="Times New Roman" w:cs="Times New Roman"/>
          <w:i/>
          <w:noProof/>
          <w:kern w:val="0"/>
          <w:lang w:val="en-GB"/>
        </w:rPr>
        <w:t>et al.</w:t>
      </w:r>
      <w:r w:rsidR="00F11A3C">
        <w:rPr>
          <w:rFonts w:ascii="Times New Roman" w:hAnsi="Times New Roman" w:cs="Times New Roman"/>
          <w:noProof/>
          <w:kern w:val="0"/>
          <w:lang w:val="en-GB"/>
        </w:rPr>
        <w:t xml:space="preserve"> 2010, 2013; </w:t>
      </w:r>
      <w:r w:rsidR="008375BB">
        <w:rPr>
          <w:rFonts w:ascii="Times New Roman" w:hAnsi="Times New Roman" w:cs="Times New Roman"/>
          <w:noProof/>
          <w:kern w:val="0"/>
          <w:lang w:val="en-GB"/>
        </w:rPr>
        <w:t>Prasanna</w:t>
      </w:r>
      <w:r w:rsidR="008375BB" w:rsidRPr="008375BB">
        <w:rPr>
          <w:rFonts w:ascii="Times New Roman" w:hAnsi="Times New Roman" w:cs="Times New Roman"/>
          <w:i/>
          <w:noProof/>
          <w:kern w:val="0"/>
          <w:lang w:val="en-GB"/>
        </w:rPr>
        <w:t xml:space="preserve"> et al.</w:t>
      </w:r>
      <w:r w:rsidR="008375BB">
        <w:rPr>
          <w:rFonts w:ascii="Times New Roman" w:hAnsi="Times New Roman" w:cs="Times New Roman"/>
          <w:noProof/>
          <w:kern w:val="0"/>
          <w:lang w:val="en-GB"/>
        </w:rPr>
        <w:t xml:space="preserve"> 2013)</w:t>
      </w:r>
      <w:r w:rsidR="00AD2BD8" w:rsidRPr="00F9351B">
        <w:rPr>
          <w:rFonts w:ascii="Times New Roman" w:hAnsi="Times New Roman" w:cs="Times New Roman"/>
          <w:kern w:val="0"/>
          <w:lang w:val="en-GB"/>
        </w:rPr>
        <w:t>.</w:t>
      </w:r>
      <w:r w:rsidR="000929FD" w:rsidRPr="00F9351B">
        <w:rPr>
          <w:rFonts w:ascii="Times New Roman" w:hAnsi="Times New Roman" w:cs="Times New Roman"/>
          <w:kern w:val="0"/>
          <w:lang w:val="en-GB"/>
        </w:rPr>
        <w:t xml:space="preserve"> </w:t>
      </w:r>
      <w:r w:rsidR="0013474D" w:rsidRPr="00F9351B">
        <w:rPr>
          <w:rFonts w:ascii="Times New Roman" w:hAnsi="Times New Roman" w:cs="Times New Roman"/>
          <w:kern w:val="0"/>
          <w:lang w:val="en-GB"/>
        </w:rPr>
        <w:t>Moreover, t</w:t>
      </w:r>
      <w:r w:rsidR="00AD2BD8" w:rsidRPr="00F9351B">
        <w:rPr>
          <w:rFonts w:ascii="Times New Roman" w:hAnsi="Times New Roman" w:cs="Times New Roman"/>
          <w:kern w:val="0"/>
          <w:lang w:val="en-GB"/>
        </w:rPr>
        <w:t xml:space="preserve">he </w:t>
      </w:r>
      <w:r w:rsidR="00F912D2">
        <w:rPr>
          <w:rFonts w:ascii="Times New Roman" w:hAnsi="Times New Roman" w:cs="Times New Roman"/>
          <w:kern w:val="0"/>
          <w:lang w:val="en-GB"/>
        </w:rPr>
        <w:t>basement</w:t>
      </w:r>
      <w:r w:rsidR="002610F2" w:rsidRPr="00F9351B">
        <w:rPr>
          <w:rFonts w:ascii="Times New Roman" w:hAnsi="Times New Roman" w:cs="Times New Roman"/>
          <w:kern w:val="0"/>
          <w:lang w:val="en-GB"/>
        </w:rPr>
        <w:t xml:space="preserve"> can</w:t>
      </w:r>
      <w:r w:rsidR="00AD2BD8" w:rsidRPr="00F9351B">
        <w:rPr>
          <w:rFonts w:ascii="Times New Roman" w:hAnsi="Times New Roman" w:cs="Times New Roman"/>
          <w:kern w:val="0"/>
          <w:lang w:val="en-GB"/>
        </w:rPr>
        <w:t xml:space="preserve"> also b</w:t>
      </w:r>
      <w:r w:rsidR="002610F2" w:rsidRPr="00F9351B">
        <w:rPr>
          <w:rFonts w:ascii="Times New Roman" w:hAnsi="Times New Roman" w:cs="Times New Roman"/>
          <w:kern w:val="0"/>
          <w:lang w:val="en-GB"/>
        </w:rPr>
        <w:t xml:space="preserve">e </w:t>
      </w:r>
      <w:r w:rsidR="0013474D" w:rsidRPr="00F9351B">
        <w:rPr>
          <w:rFonts w:ascii="Times New Roman" w:hAnsi="Times New Roman" w:cs="Times New Roman"/>
          <w:kern w:val="0"/>
          <w:lang w:val="en-GB"/>
        </w:rPr>
        <w:t>characteri</w:t>
      </w:r>
      <w:r w:rsidR="003A431F" w:rsidRPr="00F9351B">
        <w:rPr>
          <w:rFonts w:ascii="Times New Roman" w:hAnsi="Times New Roman" w:cs="Times New Roman"/>
          <w:kern w:val="0"/>
          <w:lang w:val="en-GB"/>
        </w:rPr>
        <w:t>zed</w:t>
      </w:r>
      <w:r w:rsidR="0013474D" w:rsidRPr="00F9351B">
        <w:rPr>
          <w:rFonts w:ascii="Times New Roman" w:hAnsi="Times New Roman" w:cs="Times New Roman"/>
          <w:kern w:val="0"/>
          <w:lang w:val="en-GB"/>
        </w:rPr>
        <w:t xml:space="preserve"> </w:t>
      </w:r>
      <w:r w:rsidR="008375BB">
        <w:rPr>
          <w:rFonts w:ascii="Times New Roman" w:hAnsi="Times New Roman" w:cs="Times New Roman"/>
          <w:noProof/>
          <w:kern w:val="0"/>
          <w:lang w:val="en-GB"/>
        </w:rPr>
        <w:t>(Braitenberg</w:t>
      </w:r>
      <w:r w:rsidR="008375BB" w:rsidRPr="008375BB">
        <w:rPr>
          <w:rFonts w:ascii="Times New Roman" w:hAnsi="Times New Roman" w:cs="Times New Roman"/>
          <w:i/>
          <w:noProof/>
          <w:kern w:val="0"/>
          <w:lang w:val="en-GB"/>
        </w:rPr>
        <w:t xml:space="preserve"> et al.</w:t>
      </w:r>
      <w:r w:rsidR="008375BB">
        <w:rPr>
          <w:rFonts w:ascii="Times New Roman" w:hAnsi="Times New Roman" w:cs="Times New Roman"/>
          <w:noProof/>
          <w:kern w:val="0"/>
          <w:lang w:val="en-GB"/>
        </w:rPr>
        <w:t xml:space="preserve"> 2006)</w:t>
      </w:r>
      <w:r w:rsidR="002610F2" w:rsidRPr="00F9351B">
        <w:rPr>
          <w:rFonts w:ascii="Times New Roman" w:hAnsi="Times New Roman" w:cs="Times New Roman"/>
          <w:kern w:val="0"/>
          <w:lang w:val="en-GB"/>
        </w:rPr>
        <w:t xml:space="preserve">, suggesting </w:t>
      </w:r>
      <w:r w:rsidR="0013474D" w:rsidRPr="00F9351B">
        <w:rPr>
          <w:rFonts w:ascii="Times New Roman" w:hAnsi="Times New Roman" w:cs="Times New Roman"/>
          <w:kern w:val="0"/>
          <w:lang w:val="en-GB"/>
        </w:rPr>
        <w:t xml:space="preserve">that </w:t>
      </w:r>
      <w:r w:rsidR="002610F2" w:rsidRPr="00F9351B">
        <w:rPr>
          <w:rFonts w:ascii="Times New Roman" w:hAnsi="Times New Roman" w:cs="Times New Roman"/>
          <w:kern w:val="0"/>
          <w:lang w:val="en-GB"/>
        </w:rPr>
        <w:t xml:space="preserve">the </w:t>
      </w:r>
      <w:r w:rsidR="00F912D2" w:rsidRPr="00F9351B">
        <w:rPr>
          <w:rFonts w:ascii="Times New Roman" w:hAnsi="Times New Roman" w:cs="Times New Roman"/>
          <w:kern w:val="0"/>
          <w:lang w:val="en-GB"/>
        </w:rPr>
        <w:t xml:space="preserve">satellite-derived </w:t>
      </w:r>
      <w:r w:rsidR="002610F2" w:rsidRPr="00F9351B">
        <w:rPr>
          <w:rFonts w:ascii="Times New Roman" w:hAnsi="Times New Roman" w:cs="Times New Roman"/>
          <w:kern w:val="0"/>
          <w:lang w:val="en-GB"/>
        </w:rPr>
        <w:t xml:space="preserve">gravity </w:t>
      </w:r>
      <w:r w:rsidR="0013474D" w:rsidRPr="00F9351B">
        <w:rPr>
          <w:rFonts w:ascii="Times New Roman" w:hAnsi="Times New Roman" w:cs="Times New Roman"/>
          <w:kern w:val="0"/>
          <w:lang w:val="en-GB"/>
        </w:rPr>
        <w:t xml:space="preserve">data </w:t>
      </w:r>
      <w:r w:rsidR="002610F2" w:rsidRPr="00F9351B">
        <w:rPr>
          <w:rFonts w:ascii="Times New Roman" w:hAnsi="Times New Roman" w:cs="Times New Roman"/>
          <w:kern w:val="0"/>
          <w:lang w:val="en-GB"/>
        </w:rPr>
        <w:t xml:space="preserve">we </w:t>
      </w:r>
      <w:r w:rsidR="0013474D" w:rsidRPr="00F9351B">
        <w:rPr>
          <w:rFonts w:ascii="Times New Roman" w:hAnsi="Times New Roman" w:cs="Times New Roman"/>
          <w:kern w:val="0"/>
          <w:lang w:val="en-GB"/>
        </w:rPr>
        <w:t xml:space="preserve">employ </w:t>
      </w:r>
      <w:r w:rsidR="00F912D2">
        <w:rPr>
          <w:rFonts w:ascii="Times New Roman" w:hAnsi="Times New Roman" w:cs="Times New Roman"/>
          <w:kern w:val="0"/>
          <w:lang w:val="en-GB"/>
        </w:rPr>
        <w:t xml:space="preserve">also </w:t>
      </w:r>
      <w:r w:rsidR="00B36FD8" w:rsidRPr="00F9351B">
        <w:rPr>
          <w:rFonts w:ascii="Times New Roman" w:hAnsi="Times New Roman" w:cs="Times New Roman"/>
          <w:kern w:val="0"/>
          <w:lang w:val="en-GB"/>
        </w:rPr>
        <w:t>contain the high</w:t>
      </w:r>
      <w:r w:rsidR="00EA40E3" w:rsidRPr="00F9351B">
        <w:rPr>
          <w:rFonts w:ascii="Times New Roman" w:hAnsi="Times New Roman" w:cs="Times New Roman"/>
          <w:kern w:val="0"/>
          <w:lang w:val="en-GB"/>
        </w:rPr>
        <w:t>-</w:t>
      </w:r>
      <w:r w:rsidR="00B36FD8" w:rsidRPr="00F9351B">
        <w:rPr>
          <w:rFonts w:ascii="Times New Roman" w:hAnsi="Times New Roman" w:cs="Times New Roman"/>
          <w:kern w:val="0"/>
          <w:lang w:val="en-GB"/>
        </w:rPr>
        <w:t>frequency signal</w:t>
      </w:r>
      <w:r w:rsidR="0013474D" w:rsidRPr="00F9351B">
        <w:rPr>
          <w:rFonts w:ascii="Times New Roman" w:hAnsi="Times New Roman" w:cs="Times New Roman"/>
          <w:kern w:val="0"/>
          <w:lang w:val="en-GB"/>
        </w:rPr>
        <w:t xml:space="preserve"> needed</w:t>
      </w:r>
      <w:r w:rsidR="00B36FD8" w:rsidRPr="00F9351B">
        <w:rPr>
          <w:rFonts w:ascii="Times New Roman" w:hAnsi="Times New Roman" w:cs="Times New Roman"/>
          <w:kern w:val="0"/>
          <w:lang w:val="en-GB"/>
        </w:rPr>
        <w:t xml:space="preserve"> to </w:t>
      </w:r>
      <w:r w:rsidR="00D05251" w:rsidRPr="00F9351B">
        <w:rPr>
          <w:rFonts w:ascii="Times New Roman" w:hAnsi="Times New Roman" w:cs="Times New Roman"/>
          <w:kern w:val="0"/>
          <w:lang w:val="en-GB"/>
        </w:rPr>
        <w:t xml:space="preserve">acquire information </w:t>
      </w:r>
      <w:r w:rsidR="0013474D" w:rsidRPr="00F9351B">
        <w:rPr>
          <w:rFonts w:ascii="Times New Roman" w:hAnsi="Times New Roman" w:cs="Times New Roman"/>
          <w:kern w:val="0"/>
          <w:lang w:val="en-GB"/>
        </w:rPr>
        <w:t xml:space="preserve">on </w:t>
      </w:r>
      <w:r w:rsidR="0013474D" w:rsidRPr="00F9351B">
        <w:rPr>
          <w:rFonts w:ascii="Times New Roman" w:hAnsi="Times New Roman" w:cs="Times New Roman"/>
          <w:kern w:val="0"/>
          <w:lang w:val="en-GB"/>
        </w:rPr>
        <w:lastRenderedPageBreak/>
        <w:t xml:space="preserve">the density </w:t>
      </w:r>
      <w:r w:rsidR="00D05251" w:rsidRPr="00F9351B">
        <w:rPr>
          <w:rFonts w:ascii="Times New Roman" w:hAnsi="Times New Roman" w:cs="Times New Roman"/>
          <w:kern w:val="0"/>
          <w:lang w:val="en-GB"/>
        </w:rPr>
        <w:t>of shallow layers.</w:t>
      </w:r>
      <w:r w:rsidR="00F912D2">
        <w:rPr>
          <w:rFonts w:ascii="Times New Roman" w:hAnsi="Times New Roman" w:cs="Times New Roman"/>
          <w:kern w:val="0"/>
          <w:lang w:val="en-GB"/>
        </w:rPr>
        <w:t xml:space="preserve"> T</w:t>
      </w:r>
      <w:r w:rsidR="00402903">
        <w:rPr>
          <w:rFonts w:ascii="Times New Roman" w:hAnsi="Times New Roman" w:cs="Times New Roman"/>
          <w:kern w:val="0"/>
          <w:lang w:val="en-GB"/>
        </w:rPr>
        <w:t>herefore, the</w:t>
      </w:r>
      <w:r w:rsidR="00F912D2">
        <w:rPr>
          <w:rFonts w:ascii="Times New Roman" w:hAnsi="Times New Roman" w:cs="Times New Roman"/>
          <w:kern w:val="0"/>
          <w:lang w:val="en-GB"/>
        </w:rPr>
        <w:t xml:space="preserve"> gravity data </w:t>
      </w:r>
      <w:r w:rsidR="00F912D2" w:rsidRPr="00F9351B">
        <w:rPr>
          <w:rFonts w:ascii="Times New Roman" w:hAnsi="Times New Roman" w:cs="Times New Roman"/>
          <w:kern w:val="0"/>
          <w:lang w:val="en-GB"/>
        </w:rPr>
        <w:t>we employ</w:t>
      </w:r>
      <w:r w:rsidR="00F912D2">
        <w:rPr>
          <w:rFonts w:ascii="Times New Roman" w:hAnsi="Times New Roman" w:cs="Times New Roman"/>
          <w:kern w:val="0"/>
          <w:lang w:val="en-GB"/>
        </w:rPr>
        <w:t xml:space="preserve"> </w:t>
      </w:r>
      <w:r w:rsidR="00402903">
        <w:rPr>
          <w:rFonts w:ascii="Times New Roman" w:hAnsi="Times New Roman" w:cs="Times New Roman"/>
          <w:kern w:val="0"/>
          <w:lang w:val="en-GB"/>
        </w:rPr>
        <w:t xml:space="preserve">in this study </w:t>
      </w:r>
      <w:r w:rsidR="00F912D2">
        <w:rPr>
          <w:rFonts w:ascii="Times New Roman" w:hAnsi="Times New Roman" w:cs="Times New Roman"/>
          <w:kern w:val="0"/>
          <w:lang w:val="en-GB"/>
        </w:rPr>
        <w:t xml:space="preserve">can </w:t>
      </w:r>
      <w:r w:rsidR="00402903">
        <w:rPr>
          <w:rFonts w:ascii="Times New Roman" w:hAnsi="Times New Roman" w:cs="Times New Roman"/>
          <w:kern w:val="0"/>
          <w:lang w:val="en-GB"/>
        </w:rPr>
        <w:t xml:space="preserve">be used to invert density structure </w:t>
      </w:r>
      <w:r w:rsidR="001B6E07">
        <w:rPr>
          <w:rFonts w:ascii="Times New Roman" w:hAnsi="Times New Roman" w:cs="Times New Roman"/>
          <w:kern w:val="0"/>
          <w:lang w:val="en-GB"/>
        </w:rPr>
        <w:t>on different depth</w:t>
      </w:r>
      <w:r w:rsidR="00402903">
        <w:rPr>
          <w:rFonts w:ascii="Times New Roman" w:hAnsi="Times New Roman" w:cs="Times New Roman"/>
          <w:kern w:val="0"/>
          <w:lang w:val="en-GB"/>
        </w:rPr>
        <w:t xml:space="preserve"> scales.</w:t>
      </w:r>
    </w:p>
    <w:p w14:paraId="78CCBB46" w14:textId="77777777" w:rsidR="00226986" w:rsidRPr="001B6E07" w:rsidRDefault="00226986" w:rsidP="00254356">
      <w:pPr>
        <w:widowControl/>
        <w:autoSpaceDE w:val="0"/>
        <w:autoSpaceDN w:val="0"/>
        <w:adjustRightInd w:val="0"/>
        <w:spacing w:line="480" w:lineRule="auto"/>
        <w:rPr>
          <w:rFonts w:ascii="Times New Roman" w:hAnsi="Times New Roman" w:cs="Times New Roman"/>
          <w:kern w:val="0"/>
          <w:lang w:val="en-GB"/>
        </w:rPr>
      </w:pPr>
    </w:p>
    <w:p w14:paraId="4337E6D6" w14:textId="4DDD5445" w:rsidR="00327092" w:rsidRDefault="00226986" w:rsidP="00254356">
      <w:pPr>
        <w:pStyle w:val="2"/>
        <w:spacing w:before="0" w:after="0" w:line="480" w:lineRule="auto"/>
        <w:rPr>
          <w:rFonts w:ascii="Times New Roman" w:hAnsi="Times New Roman" w:cs="Times New Roman"/>
          <w:sz w:val="24"/>
          <w:szCs w:val="24"/>
          <w:lang w:val="en-GB"/>
        </w:rPr>
      </w:pPr>
      <w:r>
        <w:rPr>
          <w:rFonts w:ascii="Times New Roman" w:hAnsi="Times New Roman" w:cs="Times New Roman" w:hint="eastAsia"/>
          <w:sz w:val="24"/>
          <w:szCs w:val="24"/>
          <w:lang w:val="en-GB"/>
        </w:rPr>
        <w:t>4</w:t>
      </w:r>
      <w:r>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3-D INVERSION FOR DENSITY STRUCTURE</w:t>
      </w:r>
    </w:p>
    <w:p w14:paraId="7ED7597C" w14:textId="77777777" w:rsidR="006D22CE" w:rsidRPr="00AF7511" w:rsidRDefault="006D22CE" w:rsidP="00AF7511">
      <w:pPr>
        <w:rPr>
          <w:lang w:val="en-GB"/>
        </w:rPr>
      </w:pPr>
    </w:p>
    <w:p w14:paraId="73C2E02F" w14:textId="72D95805" w:rsidR="00121648" w:rsidRPr="00032B49" w:rsidRDefault="00226986" w:rsidP="00254356">
      <w:pPr>
        <w:pStyle w:val="3"/>
        <w:spacing w:before="0" w:after="0" w:line="480" w:lineRule="auto"/>
        <w:rPr>
          <w:rFonts w:ascii="Times New Roman" w:hAnsi="Times New Roman" w:cs="Times New Roman"/>
          <w:sz w:val="24"/>
          <w:szCs w:val="24"/>
          <w:lang w:val="en-GB"/>
        </w:rPr>
      </w:pPr>
      <w:r w:rsidRPr="00032B49">
        <w:rPr>
          <w:rFonts w:ascii="Times New Roman" w:hAnsi="Times New Roman" w:cs="Times New Roman" w:hint="eastAsia"/>
          <w:sz w:val="24"/>
          <w:szCs w:val="24"/>
          <w:lang w:val="en-GB"/>
        </w:rPr>
        <w:t>4.1</w:t>
      </w:r>
      <w:r w:rsidRPr="00032B49">
        <w:rPr>
          <w:rFonts w:ascii="Times New Roman" w:hAnsi="Times New Roman" w:cs="Times New Roman"/>
          <w:sz w:val="24"/>
          <w:szCs w:val="24"/>
          <w:lang w:val="en-GB"/>
        </w:rPr>
        <w:t xml:space="preserve"> </w:t>
      </w:r>
      <w:r w:rsidR="00E04A6D" w:rsidRPr="00032B49">
        <w:rPr>
          <w:rFonts w:ascii="Times New Roman" w:hAnsi="Times New Roman" w:cs="Times New Roman"/>
          <w:sz w:val="24"/>
          <w:szCs w:val="24"/>
          <w:lang w:val="en-GB"/>
        </w:rPr>
        <w:t>M</w:t>
      </w:r>
      <w:r w:rsidR="00C20401" w:rsidRPr="00032B49">
        <w:rPr>
          <w:rFonts w:ascii="Times New Roman" w:hAnsi="Times New Roman" w:cs="Times New Roman"/>
          <w:sz w:val="24"/>
          <w:szCs w:val="24"/>
          <w:lang w:val="en-GB"/>
        </w:rPr>
        <w:t>ethod</w:t>
      </w:r>
    </w:p>
    <w:p w14:paraId="339BEAA2" w14:textId="4AE3BF8D" w:rsidR="00FC29E5" w:rsidRPr="00F9351B" w:rsidRDefault="000443C2" w:rsidP="00254356">
      <w:pPr>
        <w:spacing w:line="480" w:lineRule="auto"/>
        <w:rPr>
          <w:rFonts w:ascii="Times New Roman" w:hAnsi="Times New Roman" w:cs="Times New Roman"/>
          <w:lang w:val="en-GB"/>
        </w:rPr>
      </w:pPr>
      <w:r w:rsidRPr="00F9351B">
        <w:rPr>
          <w:rFonts w:ascii="Times New Roman" w:hAnsi="Times New Roman" w:cs="Times New Roman"/>
          <w:lang w:val="en-GB"/>
        </w:rPr>
        <w:t xml:space="preserve">Inverting </w:t>
      </w:r>
      <w:r w:rsidR="00C96D7C" w:rsidRPr="00F9351B">
        <w:rPr>
          <w:rFonts w:ascii="Times New Roman" w:hAnsi="Times New Roman" w:cs="Times New Roman"/>
          <w:lang w:val="en-GB"/>
        </w:rPr>
        <w:t xml:space="preserve">for density structure </w:t>
      </w:r>
      <w:r w:rsidR="000F5BA6" w:rsidRPr="00F9351B">
        <w:rPr>
          <w:rFonts w:ascii="Times New Roman" w:hAnsi="Times New Roman" w:cs="Times New Roman"/>
          <w:lang w:val="en-GB"/>
        </w:rPr>
        <w:t>is</w:t>
      </w:r>
      <w:r w:rsidR="004A022C" w:rsidRPr="00F9351B">
        <w:rPr>
          <w:rFonts w:ascii="Times New Roman" w:hAnsi="Times New Roman" w:cs="Times New Roman"/>
          <w:lang w:val="en-GB"/>
        </w:rPr>
        <w:t xml:space="preserve"> an</w:t>
      </w:r>
      <w:r w:rsidR="000F5BA6" w:rsidRPr="00F9351B">
        <w:rPr>
          <w:rFonts w:ascii="Times New Roman" w:hAnsi="Times New Roman" w:cs="Times New Roman"/>
          <w:lang w:val="en-GB"/>
        </w:rPr>
        <w:t xml:space="preserve"> </w:t>
      </w:r>
      <w:r w:rsidR="001025C4" w:rsidRPr="00F9351B">
        <w:rPr>
          <w:rFonts w:ascii="Times New Roman" w:hAnsi="Times New Roman" w:cs="Times New Roman"/>
          <w:lang w:val="en-GB"/>
        </w:rPr>
        <w:t xml:space="preserve">iterative </w:t>
      </w:r>
      <w:r w:rsidR="000F5BA6" w:rsidRPr="00F9351B">
        <w:rPr>
          <w:rFonts w:ascii="Times New Roman" w:hAnsi="Times New Roman" w:cs="Times New Roman"/>
          <w:lang w:val="en-GB"/>
        </w:rPr>
        <w:t xml:space="preserve">process </w:t>
      </w:r>
      <w:r w:rsidR="004A022C" w:rsidRPr="00F9351B">
        <w:rPr>
          <w:rFonts w:ascii="Times New Roman" w:hAnsi="Times New Roman" w:cs="Times New Roman"/>
          <w:lang w:val="en-GB"/>
        </w:rPr>
        <w:t>in which</w:t>
      </w:r>
      <w:r w:rsidR="000F5BA6" w:rsidRPr="00F9351B">
        <w:rPr>
          <w:rFonts w:ascii="Times New Roman" w:hAnsi="Times New Roman" w:cs="Times New Roman"/>
          <w:lang w:val="en-GB"/>
        </w:rPr>
        <w:t xml:space="preserve"> </w:t>
      </w:r>
      <w:r w:rsidR="0060754D" w:rsidRPr="00F9351B">
        <w:rPr>
          <w:rFonts w:ascii="Times New Roman" w:hAnsi="Times New Roman" w:cs="Times New Roman"/>
          <w:lang w:val="en-GB"/>
        </w:rPr>
        <w:t xml:space="preserve">a </w:t>
      </w:r>
      <w:r w:rsidR="000F5BA6" w:rsidRPr="00F9351B">
        <w:rPr>
          <w:rFonts w:ascii="Times New Roman" w:hAnsi="Times New Roman" w:cs="Times New Roman"/>
          <w:lang w:val="en-GB"/>
        </w:rPr>
        <w:t>preferred</w:t>
      </w:r>
      <w:r w:rsidR="001025C4" w:rsidRPr="00F9351B">
        <w:rPr>
          <w:rFonts w:ascii="Times New Roman" w:hAnsi="Times New Roman" w:cs="Times New Roman"/>
          <w:lang w:val="en-GB"/>
        </w:rPr>
        <w:t xml:space="preserve"> 3-D</w:t>
      </w:r>
      <w:r w:rsidR="00C96D7C" w:rsidRPr="00F9351B">
        <w:rPr>
          <w:rFonts w:ascii="Times New Roman" w:hAnsi="Times New Roman" w:cs="Times New Roman"/>
          <w:lang w:val="en-GB"/>
        </w:rPr>
        <w:t xml:space="preserve"> density model </w:t>
      </w:r>
      <w:r w:rsidR="004A022C" w:rsidRPr="00F9351B">
        <w:rPr>
          <w:rFonts w:ascii="Times New Roman" w:hAnsi="Times New Roman" w:cs="Times New Roman"/>
          <w:lang w:val="en-GB"/>
        </w:rPr>
        <w:t xml:space="preserve">is generated </w:t>
      </w:r>
      <w:r w:rsidR="00C96D7C" w:rsidRPr="00F9351B">
        <w:rPr>
          <w:rFonts w:ascii="Times New Roman" w:hAnsi="Times New Roman" w:cs="Times New Roman"/>
          <w:lang w:val="en-GB"/>
        </w:rPr>
        <w:t xml:space="preserve">from </w:t>
      </w:r>
      <w:r w:rsidR="00FA2C92" w:rsidRPr="00F9351B">
        <w:rPr>
          <w:rFonts w:ascii="Times New Roman" w:hAnsi="Times New Roman" w:cs="Times New Roman"/>
          <w:lang w:val="en-GB"/>
        </w:rPr>
        <w:t>an</w:t>
      </w:r>
      <w:r w:rsidR="00C96D7C" w:rsidRPr="00F9351B">
        <w:rPr>
          <w:rFonts w:ascii="Times New Roman" w:hAnsi="Times New Roman" w:cs="Times New Roman"/>
          <w:lang w:val="en-GB"/>
        </w:rPr>
        <w:t xml:space="preserve"> observed gra</w:t>
      </w:r>
      <w:r w:rsidR="000F5BA6" w:rsidRPr="00F9351B">
        <w:rPr>
          <w:rFonts w:ascii="Times New Roman" w:hAnsi="Times New Roman" w:cs="Times New Roman"/>
          <w:lang w:val="en-GB"/>
        </w:rPr>
        <w:t>vitational response</w:t>
      </w:r>
      <w:r w:rsidR="00987843" w:rsidRPr="00F9351B">
        <w:rPr>
          <w:rFonts w:ascii="Times New Roman" w:hAnsi="Times New Roman" w:cs="Times New Roman"/>
          <w:lang w:val="en-GB"/>
        </w:rPr>
        <w:t>.</w:t>
      </w:r>
      <w:r w:rsidR="008931AB" w:rsidRPr="00F9351B">
        <w:rPr>
          <w:rFonts w:ascii="Times New Roman" w:hAnsi="Times New Roman" w:cs="Times New Roman"/>
          <w:lang w:val="en-GB"/>
        </w:rPr>
        <w:t xml:space="preserve"> The </w:t>
      </w:r>
      <w:r w:rsidR="007142DC" w:rsidRPr="00F9351B">
        <w:rPr>
          <w:rFonts w:ascii="Times New Roman" w:hAnsi="Times New Roman" w:cs="Times New Roman"/>
          <w:lang w:val="en-GB"/>
        </w:rPr>
        <w:t xml:space="preserve">iterative </w:t>
      </w:r>
      <w:r w:rsidR="008931AB" w:rsidRPr="00F9351B">
        <w:rPr>
          <w:rFonts w:ascii="Times New Roman" w:hAnsi="Times New Roman" w:cs="Times New Roman"/>
          <w:lang w:val="en-GB"/>
        </w:rPr>
        <w:t>process terminate</w:t>
      </w:r>
      <w:r w:rsidR="004A022C" w:rsidRPr="00F9351B">
        <w:rPr>
          <w:rFonts w:ascii="Times New Roman" w:hAnsi="Times New Roman" w:cs="Times New Roman"/>
          <w:lang w:val="en-GB"/>
        </w:rPr>
        <w:t>s</w:t>
      </w:r>
      <w:r w:rsidR="008931AB" w:rsidRPr="00F9351B">
        <w:rPr>
          <w:rFonts w:ascii="Times New Roman" w:hAnsi="Times New Roman" w:cs="Times New Roman"/>
          <w:lang w:val="en-GB"/>
        </w:rPr>
        <w:t xml:space="preserve"> when the inve</w:t>
      </w:r>
      <w:r w:rsidR="00FA2C92" w:rsidRPr="00F9351B">
        <w:rPr>
          <w:rFonts w:ascii="Times New Roman" w:hAnsi="Times New Roman" w:cs="Times New Roman"/>
          <w:lang w:val="en-GB"/>
        </w:rPr>
        <w:t>rt</w:t>
      </w:r>
      <w:r w:rsidR="008931AB" w:rsidRPr="00F9351B">
        <w:rPr>
          <w:rFonts w:ascii="Times New Roman" w:hAnsi="Times New Roman" w:cs="Times New Roman"/>
          <w:lang w:val="en-GB"/>
        </w:rPr>
        <w:t>ed density model</w:t>
      </w:r>
      <w:r w:rsidR="004A022C" w:rsidRPr="00F9351B">
        <w:rPr>
          <w:rFonts w:ascii="Times New Roman" w:hAnsi="Times New Roman" w:cs="Times New Roman"/>
          <w:lang w:val="en-GB"/>
        </w:rPr>
        <w:t xml:space="preserve"> provides a close match to</w:t>
      </w:r>
      <w:r w:rsidR="008931AB" w:rsidRPr="00F9351B">
        <w:rPr>
          <w:rFonts w:ascii="Times New Roman" w:hAnsi="Times New Roman" w:cs="Times New Roman"/>
          <w:lang w:val="en-GB"/>
        </w:rPr>
        <w:t xml:space="preserve"> the expected model.</w:t>
      </w:r>
      <w:r w:rsidR="00987843" w:rsidRPr="00F9351B">
        <w:rPr>
          <w:rFonts w:ascii="Times New Roman" w:hAnsi="Times New Roman" w:cs="Times New Roman"/>
          <w:lang w:val="en-GB"/>
        </w:rPr>
        <w:t xml:space="preserve"> Because of the non-unique</w:t>
      </w:r>
      <w:r w:rsidR="004A022C" w:rsidRPr="00F9351B">
        <w:rPr>
          <w:rFonts w:ascii="Times New Roman" w:hAnsi="Times New Roman" w:cs="Times New Roman"/>
          <w:lang w:val="en-GB"/>
        </w:rPr>
        <w:t>ness of</w:t>
      </w:r>
      <w:r w:rsidR="00987843" w:rsidRPr="00F9351B">
        <w:rPr>
          <w:rFonts w:ascii="Times New Roman" w:hAnsi="Times New Roman" w:cs="Times New Roman"/>
          <w:lang w:val="en-GB"/>
        </w:rPr>
        <w:t xml:space="preserve"> the inversion</w:t>
      </w:r>
      <w:r w:rsidR="000F5BA6" w:rsidRPr="00F9351B">
        <w:rPr>
          <w:rFonts w:ascii="Times New Roman" w:hAnsi="Times New Roman" w:cs="Times New Roman"/>
          <w:lang w:val="en-GB"/>
        </w:rPr>
        <w:t xml:space="preserve"> </w:t>
      </w:r>
      <w:r w:rsidR="00987843" w:rsidRPr="00F9351B">
        <w:rPr>
          <w:rFonts w:ascii="Times New Roman" w:hAnsi="Times New Roman" w:cs="Times New Roman"/>
          <w:lang w:val="en-GB"/>
        </w:rPr>
        <w:t>process, other geophysical signatures</w:t>
      </w:r>
      <w:r w:rsidR="004A022C" w:rsidRPr="00F9351B">
        <w:rPr>
          <w:rFonts w:ascii="Times New Roman" w:hAnsi="Times New Roman" w:cs="Times New Roman"/>
          <w:lang w:val="en-GB"/>
        </w:rPr>
        <w:t xml:space="preserve"> in addition to</w:t>
      </w:r>
      <w:r w:rsidR="00987843" w:rsidRPr="00F9351B">
        <w:rPr>
          <w:rFonts w:ascii="Times New Roman" w:hAnsi="Times New Roman" w:cs="Times New Roman"/>
          <w:lang w:val="en-GB"/>
        </w:rPr>
        <w:t xml:space="preserve"> gravity</w:t>
      </w:r>
      <w:r w:rsidR="004A022C" w:rsidRPr="00F9351B">
        <w:rPr>
          <w:rFonts w:ascii="Times New Roman" w:hAnsi="Times New Roman" w:cs="Times New Roman"/>
          <w:lang w:val="en-GB"/>
        </w:rPr>
        <w:t xml:space="preserve"> are</w:t>
      </w:r>
      <w:r w:rsidR="00987843" w:rsidRPr="00F9351B">
        <w:rPr>
          <w:rFonts w:ascii="Times New Roman" w:hAnsi="Times New Roman" w:cs="Times New Roman"/>
          <w:lang w:val="en-GB"/>
        </w:rPr>
        <w:t xml:space="preserve"> helpful </w:t>
      </w:r>
      <w:r w:rsidR="004A022C" w:rsidRPr="00F9351B">
        <w:rPr>
          <w:rFonts w:ascii="Times New Roman" w:hAnsi="Times New Roman" w:cs="Times New Roman"/>
          <w:lang w:val="en-GB"/>
        </w:rPr>
        <w:t xml:space="preserve">in </w:t>
      </w:r>
      <w:r w:rsidR="00987843" w:rsidRPr="00F9351B">
        <w:rPr>
          <w:rFonts w:ascii="Times New Roman" w:hAnsi="Times New Roman" w:cs="Times New Roman"/>
          <w:lang w:val="en-GB"/>
        </w:rPr>
        <w:t>recover</w:t>
      </w:r>
      <w:r w:rsidR="004A022C" w:rsidRPr="00F9351B">
        <w:rPr>
          <w:rFonts w:ascii="Times New Roman" w:hAnsi="Times New Roman" w:cs="Times New Roman"/>
          <w:lang w:val="en-GB"/>
        </w:rPr>
        <w:t>ing</w:t>
      </w:r>
      <w:r w:rsidR="00987843" w:rsidRPr="00F9351B">
        <w:rPr>
          <w:rFonts w:ascii="Times New Roman" w:hAnsi="Times New Roman" w:cs="Times New Roman"/>
          <w:lang w:val="en-GB"/>
        </w:rPr>
        <w:t xml:space="preserve"> </w:t>
      </w:r>
      <w:r w:rsidR="00D676C1" w:rsidRPr="00F9351B">
        <w:rPr>
          <w:rFonts w:ascii="Times New Roman" w:hAnsi="Times New Roman" w:cs="Times New Roman"/>
          <w:lang w:val="en-GB"/>
        </w:rPr>
        <w:t>more realistic</w:t>
      </w:r>
      <w:r w:rsidR="00987843" w:rsidRPr="00F9351B">
        <w:rPr>
          <w:rFonts w:ascii="Times New Roman" w:hAnsi="Times New Roman" w:cs="Times New Roman"/>
          <w:lang w:val="en-GB"/>
        </w:rPr>
        <w:t xml:space="preserve"> density model</w:t>
      </w:r>
      <w:r w:rsidR="004A022C" w:rsidRPr="00F9351B">
        <w:rPr>
          <w:rFonts w:ascii="Times New Roman" w:hAnsi="Times New Roman" w:cs="Times New Roman"/>
          <w:lang w:val="en-GB"/>
        </w:rPr>
        <w:t>s</w:t>
      </w:r>
      <w:r w:rsidR="00987843" w:rsidRPr="00F9351B">
        <w:rPr>
          <w:rFonts w:ascii="Times New Roman" w:hAnsi="Times New Roman" w:cs="Times New Roman"/>
          <w:lang w:val="en-GB"/>
        </w:rPr>
        <w:t xml:space="preserve"> that </w:t>
      </w:r>
      <w:r w:rsidR="004A022C" w:rsidRPr="00F9351B">
        <w:rPr>
          <w:rFonts w:ascii="Times New Roman" w:hAnsi="Times New Roman" w:cs="Times New Roman"/>
          <w:lang w:val="en-GB"/>
        </w:rPr>
        <w:t xml:space="preserve">satisfy </w:t>
      </w:r>
      <w:r w:rsidR="00987843" w:rsidRPr="00F9351B">
        <w:rPr>
          <w:rFonts w:ascii="Times New Roman" w:hAnsi="Times New Roman" w:cs="Times New Roman"/>
          <w:lang w:val="en-GB"/>
        </w:rPr>
        <w:t xml:space="preserve">all </w:t>
      </w:r>
      <w:r w:rsidR="004A022C" w:rsidRPr="00F9351B">
        <w:rPr>
          <w:rFonts w:ascii="Times New Roman" w:hAnsi="Times New Roman" w:cs="Times New Roman"/>
          <w:lang w:val="en-GB"/>
        </w:rPr>
        <w:t xml:space="preserve">of </w:t>
      </w:r>
      <w:r w:rsidR="00987843" w:rsidRPr="00F9351B">
        <w:rPr>
          <w:rFonts w:ascii="Times New Roman" w:hAnsi="Times New Roman" w:cs="Times New Roman"/>
          <w:lang w:val="en-GB"/>
        </w:rPr>
        <w:t xml:space="preserve">the observed geophysical </w:t>
      </w:r>
      <w:r w:rsidR="0060754D" w:rsidRPr="00F9351B">
        <w:rPr>
          <w:rFonts w:ascii="Times New Roman" w:hAnsi="Times New Roman" w:cs="Times New Roman"/>
          <w:lang w:val="en-GB"/>
        </w:rPr>
        <w:t>signatures</w:t>
      </w:r>
      <w:r w:rsidR="00987843" w:rsidRPr="00F9351B">
        <w:rPr>
          <w:rFonts w:ascii="Times New Roman" w:hAnsi="Times New Roman" w:cs="Times New Roman"/>
          <w:lang w:val="en-GB"/>
        </w:rPr>
        <w:t>.</w:t>
      </w:r>
    </w:p>
    <w:p w14:paraId="369DF5E7" w14:textId="3264BAE1" w:rsidR="002400BE" w:rsidRPr="00155EB2" w:rsidRDefault="00D83DD2" w:rsidP="00155EB2">
      <w:pPr>
        <w:spacing w:line="480" w:lineRule="auto"/>
        <w:ind w:firstLine="720"/>
        <w:rPr>
          <w:rFonts w:ascii="Times New Roman" w:hAnsi="Times New Roman" w:cs="Times New Roman"/>
          <w:lang w:val="en-GB"/>
          <w:rPrChange w:id="102" w:author="ji appple" w:date="2018-07-02T10:00:00Z">
            <w:rPr>
              <w:rFonts w:ascii="Times New Roman" w:hAnsi="Times New Roman" w:cs="Times New Roman"/>
              <w:color w:val="FF0000"/>
              <w:lang w:val="en-GB"/>
            </w:rPr>
          </w:rPrChange>
        </w:rPr>
      </w:pPr>
      <w:r w:rsidRPr="00F9351B">
        <w:rPr>
          <w:rFonts w:ascii="Times New Roman" w:hAnsi="Times New Roman" w:cs="Times New Roman"/>
          <w:lang w:val="en-GB"/>
        </w:rPr>
        <w:t>We emplo</w:t>
      </w:r>
      <w:r w:rsidR="004A022C" w:rsidRPr="00F9351B">
        <w:rPr>
          <w:rFonts w:ascii="Times New Roman" w:hAnsi="Times New Roman" w:cs="Times New Roman"/>
          <w:lang w:val="en-GB"/>
        </w:rPr>
        <w:t>y</w:t>
      </w:r>
      <w:r w:rsidRPr="00F9351B">
        <w:rPr>
          <w:rFonts w:ascii="Times New Roman" w:hAnsi="Times New Roman" w:cs="Times New Roman"/>
          <w:lang w:val="en-GB"/>
        </w:rPr>
        <w:t xml:space="preserve"> </w:t>
      </w:r>
      <w:r w:rsidR="004A022C" w:rsidRPr="00F9351B">
        <w:rPr>
          <w:rFonts w:ascii="Times New Roman" w:hAnsi="Times New Roman" w:cs="Times New Roman"/>
          <w:lang w:val="en-GB"/>
        </w:rPr>
        <w:t xml:space="preserve">the </w:t>
      </w:r>
      <w:r w:rsidRPr="00F9351B">
        <w:rPr>
          <w:rFonts w:ascii="Times New Roman" w:hAnsi="Times New Roman" w:cs="Times New Roman"/>
          <w:lang w:val="en-GB"/>
        </w:rPr>
        <w:t>GRAV</w:t>
      </w:r>
      <w:r w:rsidR="00776C49">
        <w:rPr>
          <w:rFonts w:ascii="Times New Roman" w:hAnsi="Times New Roman" w:cs="Times New Roman"/>
          <w:lang w:val="en-GB"/>
        </w:rPr>
        <w:t>3D</w:t>
      </w:r>
      <w:r w:rsidR="001B6E07">
        <w:rPr>
          <w:rFonts w:ascii="Times New Roman" w:hAnsi="Times New Roman" w:cs="Times New Roman"/>
          <w:lang w:val="en-GB"/>
        </w:rPr>
        <w:t xml:space="preserve"> </w:t>
      </w:r>
      <w:r w:rsidRPr="00F9351B">
        <w:rPr>
          <w:rFonts w:ascii="Times New Roman" w:hAnsi="Times New Roman" w:cs="Times New Roman"/>
          <w:lang w:val="en-GB"/>
        </w:rPr>
        <w:t xml:space="preserve">algorithm, </w:t>
      </w:r>
      <w:r w:rsidR="00B964BE" w:rsidRPr="00F9351B">
        <w:rPr>
          <w:rFonts w:ascii="Times New Roman" w:hAnsi="Times New Roman" w:cs="Times New Roman"/>
          <w:lang w:val="en-GB"/>
        </w:rPr>
        <w:t xml:space="preserve">a robust gravity inversion code </w:t>
      </w:r>
      <w:r w:rsidRPr="00F9351B">
        <w:rPr>
          <w:rFonts w:ascii="Times New Roman" w:hAnsi="Times New Roman" w:cs="Times New Roman"/>
          <w:lang w:val="en-GB"/>
        </w:rPr>
        <w:t>deve</w:t>
      </w:r>
      <w:r w:rsidR="006D4F7F" w:rsidRPr="00F9351B">
        <w:rPr>
          <w:rFonts w:ascii="Times New Roman" w:hAnsi="Times New Roman" w:cs="Times New Roman"/>
          <w:lang w:val="en-GB"/>
        </w:rPr>
        <w:t xml:space="preserve">loped by </w:t>
      </w:r>
      <w:r w:rsidR="008375BB">
        <w:rPr>
          <w:rFonts w:ascii="Times New Roman" w:hAnsi="Times New Roman" w:cs="Times New Roman"/>
          <w:noProof/>
          <w:lang w:val="en-GB"/>
        </w:rPr>
        <w:t>Li &amp; Oldenburg (1996</w:t>
      </w:r>
      <w:r w:rsidR="00982B83">
        <w:rPr>
          <w:rFonts w:ascii="Times New Roman" w:hAnsi="Times New Roman" w:cs="Times New Roman"/>
          <w:noProof/>
          <w:lang w:val="en-GB"/>
        </w:rPr>
        <w:t xml:space="preserve">, </w:t>
      </w:r>
      <w:r w:rsidR="008375BB">
        <w:rPr>
          <w:rFonts w:ascii="Times New Roman" w:hAnsi="Times New Roman" w:cs="Times New Roman"/>
          <w:noProof/>
          <w:lang w:val="en-GB"/>
        </w:rPr>
        <w:t>1998)</w:t>
      </w:r>
      <w:r w:rsidRPr="00F9351B">
        <w:rPr>
          <w:rFonts w:ascii="Times New Roman" w:hAnsi="Times New Roman" w:cs="Times New Roman"/>
          <w:lang w:val="en-GB"/>
        </w:rPr>
        <w:t xml:space="preserve">, to invert the gravity </w:t>
      </w:r>
      <w:r w:rsidR="003A51A7">
        <w:rPr>
          <w:rFonts w:ascii="Times New Roman" w:hAnsi="Times New Roman" w:cs="Times New Roman"/>
          <w:lang w:val="en-GB"/>
        </w:rPr>
        <w:t>anomaly</w:t>
      </w:r>
      <w:r w:rsidR="00D5160E" w:rsidRPr="00F9351B">
        <w:rPr>
          <w:rFonts w:ascii="Times New Roman" w:hAnsi="Times New Roman" w:cs="Times New Roman"/>
          <w:lang w:val="en-GB"/>
        </w:rPr>
        <w:t>, and we incorporate</w:t>
      </w:r>
      <w:r w:rsidRPr="00F9351B">
        <w:rPr>
          <w:rFonts w:ascii="Times New Roman" w:hAnsi="Times New Roman" w:cs="Times New Roman"/>
          <w:lang w:val="en-GB"/>
        </w:rPr>
        <w:t xml:space="preserve"> </w:t>
      </w:r>
      <w:r w:rsidR="0051334C" w:rsidRPr="00F9351B">
        <w:rPr>
          <w:rFonts w:ascii="Times New Roman" w:hAnsi="Times New Roman" w:cs="Times New Roman"/>
          <w:lang w:val="en-GB"/>
        </w:rPr>
        <w:t xml:space="preserve">other </w:t>
      </w:r>
      <w:r w:rsidR="00D5160E" w:rsidRPr="00F9351B">
        <w:rPr>
          <w:rFonts w:ascii="Times New Roman" w:hAnsi="Times New Roman" w:cs="Times New Roman"/>
          <w:lang w:val="en-GB"/>
        </w:rPr>
        <w:t>geophysical constraints</w:t>
      </w:r>
      <w:r w:rsidR="0051334C" w:rsidRPr="00F9351B">
        <w:rPr>
          <w:rFonts w:ascii="Times New Roman" w:hAnsi="Times New Roman" w:cs="Times New Roman"/>
          <w:lang w:val="en-GB"/>
        </w:rPr>
        <w:t xml:space="preserve"> as a priori model information</w:t>
      </w:r>
      <w:r w:rsidR="00DE4CB7" w:rsidRPr="00F9351B">
        <w:rPr>
          <w:rFonts w:ascii="Times New Roman" w:hAnsi="Times New Roman" w:cs="Times New Roman"/>
          <w:lang w:val="en-GB"/>
        </w:rPr>
        <w:t xml:space="preserve"> to generate</w:t>
      </w:r>
      <w:r w:rsidR="00D5160E" w:rsidRPr="00F9351B">
        <w:rPr>
          <w:rFonts w:ascii="Times New Roman" w:hAnsi="Times New Roman" w:cs="Times New Roman"/>
          <w:lang w:val="en-GB"/>
        </w:rPr>
        <w:t xml:space="preserve"> a</w:t>
      </w:r>
      <w:r w:rsidR="00DE4CB7" w:rsidRPr="00F9351B">
        <w:rPr>
          <w:rFonts w:ascii="Times New Roman" w:hAnsi="Times New Roman" w:cs="Times New Roman"/>
          <w:lang w:val="en-GB"/>
        </w:rPr>
        <w:t xml:space="preserve"> 3-D su</w:t>
      </w:r>
      <w:r w:rsidR="00134642" w:rsidRPr="00F9351B">
        <w:rPr>
          <w:rFonts w:ascii="Times New Roman" w:hAnsi="Times New Roman" w:cs="Times New Roman"/>
          <w:lang w:val="en-GB"/>
        </w:rPr>
        <w:t>bsurface density model.</w:t>
      </w:r>
      <w:r w:rsidR="00A64EDC" w:rsidRPr="00F9351B">
        <w:rPr>
          <w:rFonts w:ascii="Times New Roman" w:hAnsi="Times New Roman" w:cs="Times New Roman"/>
          <w:lang w:val="en-GB"/>
        </w:rPr>
        <w:t xml:space="preserve"> </w:t>
      </w:r>
      <w:r w:rsidR="002400BE" w:rsidRPr="00F9351B">
        <w:rPr>
          <w:rFonts w:ascii="Times New Roman" w:hAnsi="Times New Roman" w:cs="Times New Roman"/>
          <w:lang w:val="en-GB"/>
        </w:rPr>
        <w:t xml:space="preserve">Gravity </w:t>
      </w:r>
      <w:r w:rsidR="00F00BBA" w:rsidRPr="00F9351B">
        <w:rPr>
          <w:rFonts w:ascii="Times New Roman" w:hAnsi="Times New Roman" w:cs="Times New Roman"/>
          <w:lang w:val="en-GB"/>
        </w:rPr>
        <w:t>inversion</w:t>
      </w:r>
      <w:r w:rsidR="002400BE" w:rsidRPr="00F9351B">
        <w:rPr>
          <w:rFonts w:ascii="Times New Roman" w:hAnsi="Times New Roman" w:cs="Times New Roman"/>
          <w:lang w:val="en-GB"/>
        </w:rPr>
        <w:t xml:space="preserve"> </w:t>
      </w:r>
      <w:r w:rsidR="003A51A7">
        <w:rPr>
          <w:rFonts w:ascii="Times New Roman" w:hAnsi="Times New Roman" w:cs="Times New Roman"/>
          <w:lang w:val="en-GB"/>
        </w:rPr>
        <w:t>of</w:t>
      </w:r>
      <w:r w:rsidR="008C05C0">
        <w:rPr>
          <w:rFonts w:ascii="Times New Roman" w:hAnsi="Times New Roman" w:cs="Times New Roman"/>
          <w:lang w:val="en-GB"/>
        </w:rPr>
        <w:t xml:space="preserve"> GRAV3</w:t>
      </w:r>
      <w:r w:rsidR="002400BE" w:rsidRPr="00F9351B">
        <w:rPr>
          <w:rFonts w:ascii="Times New Roman" w:hAnsi="Times New Roman" w:cs="Times New Roman"/>
          <w:lang w:val="en-GB"/>
        </w:rPr>
        <w:t>D</w:t>
      </w:r>
      <w:r w:rsidR="00F00BBA" w:rsidRPr="00F9351B">
        <w:rPr>
          <w:rFonts w:ascii="Times New Roman" w:hAnsi="Times New Roman" w:cs="Times New Roman"/>
          <w:lang w:val="en-GB"/>
        </w:rPr>
        <w:t xml:space="preserve"> </w:t>
      </w:r>
      <w:r w:rsidR="003A51A7" w:rsidRPr="00F9351B">
        <w:rPr>
          <w:rFonts w:ascii="Times New Roman" w:hAnsi="Times New Roman" w:cs="Times New Roman"/>
          <w:lang w:val="en-GB"/>
        </w:rPr>
        <w:t xml:space="preserve">algorithm </w:t>
      </w:r>
      <w:r w:rsidR="00F00BBA" w:rsidRPr="00F9351B">
        <w:rPr>
          <w:rFonts w:ascii="Times New Roman" w:hAnsi="Times New Roman" w:cs="Times New Roman"/>
          <w:lang w:val="en-GB"/>
        </w:rPr>
        <w:t>is an optimization problem</w:t>
      </w:r>
      <w:r w:rsidR="005051FC" w:rsidRPr="00F9351B">
        <w:rPr>
          <w:rFonts w:ascii="Times New Roman" w:hAnsi="Times New Roman" w:cs="Times New Roman"/>
          <w:lang w:val="en-GB"/>
        </w:rPr>
        <w:t xml:space="preserve"> and can be solved by finding the balance between </w:t>
      </w:r>
      <w:r w:rsidR="00E14B96" w:rsidRPr="00F9351B">
        <w:rPr>
          <w:rFonts w:ascii="Times New Roman" w:hAnsi="Times New Roman" w:cs="Times New Roman"/>
          <w:lang w:val="en-GB"/>
        </w:rPr>
        <w:t>to what extent the</w:t>
      </w:r>
      <w:r w:rsidR="00F66093" w:rsidRPr="00F9351B">
        <w:rPr>
          <w:rFonts w:ascii="Times New Roman" w:hAnsi="Times New Roman" w:cs="Times New Roman"/>
          <w:lang w:val="en-GB"/>
        </w:rPr>
        <w:t xml:space="preserve"> physical properties of </w:t>
      </w:r>
      <w:r w:rsidR="002400BE" w:rsidRPr="00F9351B">
        <w:rPr>
          <w:rFonts w:ascii="Times New Roman" w:hAnsi="Times New Roman" w:cs="Times New Roman"/>
          <w:lang w:val="en-GB"/>
        </w:rPr>
        <w:t xml:space="preserve">the </w:t>
      </w:r>
      <w:r w:rsidR="00F66093" w:rsidRPr="00F9351B">
        <w:rPr>
          <w:rFonts w:ascii="Times New Roman" w:hAnsi="Times New Roman" w:cs="Times New Roman"/>
          <w:lang w:val="en-GB"/>
        </w:rPr>
        <w:t xml:space="preserve">reference model fits that of </w:t>
      </w:r>
      <w:r w:rsidR="002400BE" w:rsidRPr="00F9351B">
        <w:rPr>
          <w:rFonts w:ascii="Times New Roman" w:hAnsi="Times New Roman" w:cs="Times New Roman"/>
          <w:lang w:val="en-GB"/>
        </w:rPr>
        <w:t xml:space="preserve">the </w:t>
      </w:r>
      <w:r w:rsidR="00F66093" w:rsidRPr="00F9351B">
        <w:rPr>
          <w:rFonts w:ascii="Times New Roman" w:hAnsi="Times New Roman" w:cs="Times New Roman"/>
          <w:lang w:val="en-GB"/>
        </w:rPr>
        <w:t>desired output model</w:t>
      </w:r>
      <w:r w:rsidR="0098556C" w:rsidRPr="00F9351B">
        <w:rPr>
          <w:rFonts w:ascii="Times New Roman" w:hAnsi="Times New Roman" w:cs="Times New Roman"/>
          <w:lang w:val="en-GB"/>
        </w:rPr>
        <w:t xml:space="preserve"> (</w:t>
      </w:r>
      <w:r w:rsidR="002400BE" w:rsidRPr="00F9351B">
        <w:rPr>
          <w:rFonts w:ascii="Times New Roman" w:hAnsi="Times New Roman" w:cs="Times New Roman"/>
          <w:lang w:val="en-GB"/>
        </w:rPr>
        <w:t xml:space="preserve">i.e., the </w:t>
      </w:r>
      <w:r w:rsidR="0098556C" w:rsidRPr="00F9351B">
        <w:rPr>
          <w:rFonts w:ascii="Times New Roman" w:hAnsi="Times New Roman" w:cs="Times New Roman"/>
          <w:lang w:val="en-GB"/>
        </w:rPr>
        <w:t>model norm)</w:t>
      </w:r>
      <w:r w:rsidR="00F66093" w:rsidRPr="00F9351B">
        <w:rPr>
          <w:rFonts w:ascii="Times New Roman" w:hAnsi="Times New Roman" w:cs="Times New Roman"/>
          <w:lang w:val="en-GB"/>
        </w:rPr>
        <w:t xml:space="preserve"> and</w:t>
      </w:r>
      <w:r w:rsidR="00E14B96" w:rsidRPr="00F9351B">
        <w:rPr>
          <w:rFonts w:ascii="Times New Roman" w:hAnsi="Times New Roman" w:cs="Times New Roman"/>
          <w:lang w:val="en-GB"/>
        </w:rPr>
        <w:t xml:space="preserve"> to what extent the inverted model can generate synthetic data </w:t>
      </w:r>
      <w:r w:rsidR="002400BE" w:rsidRPr="00F9351B">
        <w:rPr>
          <w:rFonts w:ascii="Times New Roman" w:hAnsi="Times New Roman" w:cs="Times New Roman"/>
          <w:lang w:val="en-GB"/>
        </w:rPr>
        <w:t xml:space="preserve">that fall </w:t>
      </w:r>
      <w:r w:rsidR="00E14B96" w:rsidRPr="00F9351B">
        <w:rPr>
          <w:rFonts w:ascii="Times New Roman" w:hAnsi="Times New Roman" w:cs="Times New Roman"/>
          <w:lang w:val="en-GB"/>
        </w:rPr>
        <w:t>within the error bounds of the observed data</w:t>
      </w:r>
      <w:r w:rsidR="00CC154C" w:rsidRPr="00F9351B">
        <w:rPr>
          <w:rFonts w:ascii="Times New Roman" w:hAnsi="Times New Roman" w:cs="Times New Roman"/>
          <w:lang w:val="en-GB"/>
        </w:rPr>
        <w:t xml:space="preserve"> (</w:t>
      </w:r>
      <w:r w:rsidR="002400BE" w:rsidRPr="00F9351B">
        <w:rPr>
          <w:rFonts w:ascii="Times New Roman" w:hAnsi="Times New Roman" w:cs="Times New Roman"/>
          <w:lang w:val="en-GB"/>
        </w:rPr>
        <w:t xml:space="preserve">i.e., the </w:t>
      </w:r>
      <w:r w:rsidR="00CC154C" w:rsidRPr="00F9351B">
        <w:rPr>
          <w:rFonts w:ascii="Times New Roman" w:hAnsi="Times New Roman" w:cs="Times New Roman"/>
          <w:lang w:val="en-GB"/>
        </w:rPr>
        <w:t>misfit)</w:t>
      </w:r>
      <w:r w:rsidR="00E14B96" w:rsidRPr="00982B83">
        <w:rPr>
          <w:rFonts w:ascii="Times New Roman" w:hAnsi="Times New Roman" w:cs="Times New Roman"/>
          <w:lang w:val="en-GB"/>
        </w:rPr>
        <w:t>.</w:t>
      </w:r>
      <w:r w:rsidR="009E434F" w:rsidRPr="00982B83">
        <w:rPr>
          <w:rFonts w:ascii="Times New Roman" w:hAnsi="Times New Roman" w:cs="Times New Roman"/>
          <w:lang w:val="en-GB"/>
        </w:rPr>
        <w:t xml:space="preserve"> The model norm is defined </w:t>
      </w:r>
      <w:r w:rsidR="00B80109" w:rsidRPr="00982B83">
        <w:rPr>
          <w:rFonts w:ascii="Times New Roman" w:hAnsi="Times New Roman" w:cs="Times New Roman"/>
          <w:lang w:val="en-GB"/>
        </w:rPr>
        <w:t>by smoothing length scales in</w:t>
      </w:r>
      <w:r w:rsidR="002400BE" w:rsidRPr="00982B83">
        <w:rPr>
          <w:rFonts w:ascii="Times New Roman" w:hAnsi="Times New Roman" w:cs="Times New Roman"/>
          <w:lang w:val="en-GB"/>
        </w:rPr>
        <w:t xml:space="preserve"> the</w:t>
      </w:r>
      <w:r w:rsidR="00B80109" w:rsidRPr="00982B83">
        <w:rPr>
          <w:rFonts w:ascii="Times New Roman" w:hAnsi="Times New Roman" w:cs="Times New Roman"/>
          <w:lang w:val="en-GB"/>
        </w:rPr>
        <w:t xml:space="preserve"> </w:t>
      </w:r>
      <w:r w:rsidR="008F7446" w:rsidRPr="00F9351B">
        <w:rPr>
          <w:rFonts w:ascii="Times New Roman" w:hAnsi="Times New Roman" w:cs="Times New Roman"/>
          <w:lang w:val="en-GB"/>
        </w:rPr>
        <w:t xml:space="preserve">three spatial </w:t>
      </w:r>
      <w:r w:rsidR="00B80109" w:rsidRPr="00F9351B">
        <w:rPr>
          <w:rFonts w:ascii="Times New Roman" w:hAnsi="Times New Roman" w:cs="Times New Roman"/>
          <w:lang w:val="en-GB"/>
        </w:rPr>
        <w:t>directions</w:t>
      </w:r>
      <w:r w:rsidR="002400BE" w:rsidRPr="00F9351B">
        <w:rPr>
          <w:rFonts w:ascii="Times New Roman" w:hAnsi="Times New Roman" w:cs="Times New Roman"/>
          <w:lang w:val="en-GB"/>
        </w:rPr>
        <w:t>,</w:t>
      </w:r>
      <w:r w:rsidR="00B80109" w:rsidRPr="00F9351B">
        <w:rPr>
          <w:rFonts w:ascii="Times New Roman" w:hAnsi="Times New Roman" w:cs="Times New Roman"/>
          <w:lang w:val="en-GB"/>
        </w:rPr>
        <w:t xml:space="preserve"> which can produce any </w:t>
      </w:r>
      <w:r w:rsidR="002400BE" w:rsidRPr="00F9351B">
        <w:rPr>
          <w:rFonts w:ascii="Times New Roman" w:hAnsi="Times New Roman" w:cs="Times New Roman"/>
          <w:lang w:val="en-GB"/>
        </w:rPr>
        <w:lastRenderedPageBreak/>
        <w:t>desired</w:t>
      </w:r>
      <w:r w:rsidR="00B80109" w:rsidRPr="00F9351B">
        <w:rPr>
          <w:rFonts w:ascii="Times New Roman" w:hAnsi="Times New Roman" w:cs="Times New Roman"/>
          <w:lang w:val="en-GB"/>
        </w:rPr>
        <w:t xml:space="preserve"> model type (</w:t>
      </w:r>
      <w:r w:rsidR="00A64EDC" w:rsidRPr="00F9351B">
        <w:rPr>
          <w:rFonts w:ascii="Times New Roman" w:hAnsi="Times New Roman" w:cs="Times New Roman"/>
          <w:lang w:val="en-GB"/>
        </w:rPr>
        <w:t xml:space="preserve">e.g., </w:t>
      </w:r>
      <w:r w:rsidR="00B80109" w:rsidRPr="00F9351B">
        <w:rPr>
          <w:rFonts w:ascii="Times New Roman" w:hAnsi="Times New Roman" w:cs="Times New Roman"/>
          <w:lang w:val="en-GB"/>
        </w:rPr>
        <w:t>small, flat and blocky).</w:t>
      </w:r>
      <w:r w:rsidR="00CC154C" w:rsidRPr="00F9351B">
        <w:rPr>
          <w:rFonts w:ascii="Times New Roman" w:hAnsi="Times New Roman" w:cs="Times New Roman"/>
          <w:lang w:val="en-GB"/>
        </w:rPr>
        <w:t xml:space="preserve"> At the same time, </w:t>
      </w:r>
      <w:r w:rsidR="002400BE" w:rsidRPr="00F9351B">
        <w:rPr>
          <w:rFonts w:ascii="Times New Roman" w:hAnsi="Times New Roman" w:cs="Times New Roman"/>
          <w:lang w:val="en-GB"/>
        </w:rPr>
        <w:t xml:space="preserve">the </w:t>
      </w:r>
      <w:r w:rsidR="00CC154C" w:rsidRPr="00F9351B">
        <w:rPr>
          <w:rFonts w:ascii="Times New Roman" w:hAnsi="Times New Roman" w:cs="Times New Roman"/>
          <w:lang w:val="en-GB"/>
        </w:rPr>
        <w:t>GRAV</w:t>
      </w:r>
      <w:r w:rsidR="0093174C">
        <w:rPr>
          <w:rFonts w:ascii="Times New Roman" w:hAnsi="Times New Roman" w:cs="Times New Roman"/>
          <w:lang w:val="en-GB"/>
        </w:rPr>
        <w:t>3D</w:t>
      </w:r>
      <w:r w:rsidR="00A64EDC" w:rsidRPr="00F9351B">
        <w:rPr>
          <w:rFonts w:ascii="Times New Roman" w:hAnsi="Times New Roman" w:cs="Times New Roman"/>
          <w:lang w:val="en-GB"/>
        </w:rPr>
        <w:t xml:space="preserve"> </w:t>
      </w:r>
      <w:r w:rsidR="00CC154C" w:rsidRPr="00F9351B">
        <w:rPr>
          <w:rFonts w:ascii="Times New Roman" w:hAnsi="Times New Roman" w:cs="Times New Roman"/>
          <w:lang w:val="en-GB"/>
        </w:rPr>
        <w:t xml:space="preserve">algorithm attempts to minimize the misfit by </w:t>
      </w:r>
      <w:r w:rsidR="002400BE" w:rsidRPr="00F9351B">
        <w:rPr>
          <w:rFonts w:ascii="Times New Roman" w:hAnsi="Times New Roman" w:cs="Times New Roman"/>
          <w:lang w:val="en-GB"/>
        </w:rPr>
        <w:t xml:space="preserve">causing </w:t>
      </w:r>
      <w:ins w:id="103" w:author="ji appple" w:date="2018-07-02T09:58:00Z">
        <w:r w:rsidR="00155EB2">
          <w:rPr>
            <w:rFonts w:ascii="Times New Roman" w:hAnsi="Times New Roman" w:cs="Times New Roman"/>
            <w:lang w:val="en-GB"/>
          </w:rPr>
          <w:t xml:space="preserve">the predicted gravity </w:t>
        </w:r>
      </w:ins>
      <w:ins w:id="104" w:author="ji appple" w:date="2018-07-02T09:59:00Z">
        <w:r w:rsidR="00155EB2">
          <w:rPr>
            <w:rFonts w:ascii="Times New Roman" w:hAnsi="Times New Roman" w:cs="Times New Roman"/>
            <w:lang w:val="en-GB"/>
          </w:rPr>
          <w:t>anomalies</w:t>
        </w:r>
      </w:ins>
      <w:ins w:id="105" w:author="ji appple" w:date="2018-07-02T09:58:00Z">
        <w:r w:rsidR="00155EB2">
          <w:rPr>
            <w:rFonts w:ascii="Times New Roman" w:hAnsi="Times New Roman" w:cs="Times New Roman"/>
            <w:lang w:val="en-GB"/>
          </w:rPr>
          <w:t xml:space="preserve"> by the ou</w:t>
        </w:r>
      </w:ins>
      <w:ins w:id="106" w:author="ji appple" w:date="2018-07-02T09:59:00Z">
        <w:r w:rsidR="00155EB2">
          <w:rPr>
            <w:rFonts w:ascii="Times New Roman" w:hAnsi="Times New Roman" w:cs="Times New Roman"/>
            <w:lang w:val="en-GB"/>
          </w:rPr>
          <w:t>tp</w:t>
        </w:r>
      </w:ins>
      <w:ins w:id="107" w:author="ji appple" w:date="2018-07-02T09:58:00Z">
        <w:r w:rsidR="00155EB2">
          <w:rPr>
            <w:rFonts w:ascii="Times New Roman" w:hAnsi="Times New Roman" w:cs="Times New Roman"/>
            <w:lang w:val="en-GB"/>
          </w:rPr>
          <w:t xml:space="preserve">ut density model to conform to those observed </w:t>
        </w:r>
      </w:ins>
      <w:ins w:id="108" w:author="ji appple" w:date="2018-07-02T09:59:00Z">
        <w:r w:rsidR="00155EB2">
          <w:rPr>
            <w:rFonts w:ascii="Times New Roman" w:hAnsi="Times New Roman" w:cs="Times New Roman"/>
            <w:lang w:val="en-GB"/>
          </w:rPr>
          <w:t>values</w:t>
        </w:r>
      </w:ins>
      <w:del w:id="109" w:author="ji appple" w:date="2018-07-02T10:00:00Z">
        <w:r w:rsidR="00CC154C" w:rsidRPr="00F9351B" w:rsidDel="00155EB2">
          <w:rPr>
            <w:rFonts w:ascii="Times New Roman" w:hAnsi="Times New Roman" w:cs="Times New Roman"/>
            <w:lang w:val="en-GB"/>
          </w:rPr>
          <w:delText xml:space="preserve">the </w:delText>
        </w:r>
        <w:r w:rsidR="002C4F9E" w:rsidRPr="00F9351B" w:rsidDel="00155EB2">
          <w:rPr>
            <w:rFonts w:ascii="Times New Roman" w:hAnsi="Times New Roman" w:cs="Times New Roman"/>
            <w:lang w:val="en-GB"/>
          </w:rPr>
          <w:delText xml:space="preserve">observed gravity values </w:delText>
        </w:r>
        <w:r w:rsidR="002400BE" w:rsidRPr="00F9351B" w:rsidDel="00155EB2">
          <w:rPr>
            <w:rFonts w:ascii="Times New Roman" w:hAnsi="Times New Roman" w:cs="Times New Roman"/>
            <w:lang w:val="en-GB"/>
          </w:rPr>
          <w:delText xml:space="preserve">to </w:delText>
        </w:r>
        <w:r w:rsidR="002C4F9E" w:rsidRPr="00F9351B" w:rsidDel="00155EB2">
          <w:rPr>
            <w:rFonts w:ascii="Times New Roman" w:hAnsi="Times New Roman" w:cs="Times New Roman"/>
            <w:lang w:val="en-GB"/>
          </w:rPr>
          <w:delText xml:space="preserve">conform to those predicted </w:delText>
        </w:r>
        <w:r w:rsidR="002400BE" w:rsidRPr="00F9351B" w:rsidDel="00155EB2">
          <w:rPr>
            <w:rFonts w:ascii="Times New Roman" w:hAnsi="Times New Roman" w:cs="Times New Roman"/>
            <w:lang w:val="en-GB"/>
          </w:rPr>
          <w:delText xml:space="preserve">by </w:delText>
        </w:r>
        <w:r w:rsidR="002C4F9E" w:rsidRPr="00F9351B" w:rsidDel="00155EB2">
          <w:rPr>
            <w:rFonts w:ascii="Times New Roman" w:hAnsi="Times New Roman" w:cs="Times New Roman"/>
            <w:lang w:val="en-GB"/>
          </w:rPr>
          <w:delText>the output density model</w:delText>
        </w:r>
      </w:del>
      <w:r w:rsidR="002C4F9E" w:rsidRPr="00F9351B">
        <w:rPr>
          <w:rFonts w:ascii="Times New Roman" w:hAnsi="Times New Roman" w:cs="Times New Roman"/>
          <w:lang w:val="en-GB"/>
        </w:rPr>
        <w:t>.</w:t>
      </w:r>
      <w:r w:rsidR="0093174C" w:rsidRPr="0093174C">
        <w:rPr>
          <w:rFonts w:ascii="Times New Roman" w:hAnsi="Times New Roman" w:cs="Times New Roman"/>
        </w:rPr>
        <w:t xml:space="preserve"> </w:t>
      </w:r>
      <w:r w:rsidR="0093174C" w:rsidRPr="00EB6F9F">
        <w:rPr>
          <w:rFonts w:ascii="Times New Roman" w:hAnsi="Times New Roman" w:cs="Times New Roman"/>
        </w:rPr>
        <w:t xml:space="preserve">The difference </w:t>
      </w:r>
      <w:r w:rsidR="0093174C">
        <w:rPr>
          <w:rFonts w:ascii="Times New Roman" w:hAnsi="Times New Roman" w:cs="Times New Roman"/>
        </w:rPr>
        <w:t xml:space="preserve">between them </w:t>
      </w:r>
      <w:r w:rsidR="0093174C" w:rsidRPr="00EB6F9F">
        <w:rPr>
          <w:rFonts w:ascii="Times New Roman" w:hAnsi="Times New Roman" w:cs="Times New Roman"/>
        </w:rPr>
        <w:t>is weighted by the reciprocal of the observed data errors so that the misfit for inversion is dimensionless and should be equal to the number of data points provided that the data errors are independent and Gaussian with ze</w:t>
      </w:r>
      <w:r w:rsidR="0093174C">
        <w:rPr>
          <w:rFonts w:ascii="Times New Roman" w:hAnsi="Times New Roman" w:cs="Times New Roman"/>
        </w:rPr>
        <w:t>ro mean (Li &amp; Oldenburg</w:t>
      </w:r>
      <w:r w:rsidR="0093174C" w:rsidRPr="00EB6F9F">
        <w:rPr>
          <w:rFonts w:ascii="Times New Roman" w:hAnsi="Times New Roman" w:cs="Times New Roman"/>
        </w:rPr>
        <w:t xml:space="preserve"> 1998).</w:t>
      </w:r>
    </w:p>
    <w:p w14:paraId="1FB82539" w14:textId="2B349043" w:rsidR="00397CCA" w:rsidRPr="00F9351B" w:rsidRDefault="00E34F42" w:rsidP="00254356">
      <w:pPr>
        <w:spacing w:line="480" w:lineRule="auto"/>
        <w:ind w:firstLine="720"/>
        <w:rPr>
          <w:rFonts w:ascii="Times New Roman" w:hAnsi="Times New Roman" w:cs="Times New Roman"/>
          <w:lang w:val="en-GB"/>
        </w:rPr>
      </w:pPr>
      <w:r w:rsidRPr="00F9351B">
        <w:rPr>
          <w:rFonts w:ascii="Times New Roman" w:hAnsi="Times New Roman" w:cs="Times New Roman"/>
          <w:lang w:val="en-GB"/>
        </w:rPr>
        <w:t>One of the problem</w:t>
      </w:r>
      <w:r w:rsidR="002400BE" w:rsidRPr="00F9351B">
        <w:rPr>
          <w:rFonts w:ascii="Times New Roman" w:hAnsi="Times New Roman" w:cs="Times New Roman"/>
          <w:lang w:val="en-GB"/>
        </w:rPr>
        <w:t>s</w:t>
      </w:r>
      <w:r w:rsidRPr="00F9351B">
        <w:rPr>
          <w:rFonts w:ascii="Times New Roman" w:hAnsi="Times New Roman" w:cs="Times New Roman"/>
          <w:lang w:val="en-GB"/>
        </w:rPr>
        <w:t xml:space="preserve"> contributing to the</w:t>
      </w:r>
      <w:r w:rsidR="002400BE" w:rsidRPr="00F9351B">
        <w:rPr>
          <w:rFonts w:ascii="Times New Roman" w:hAnsi="Times New Roman" w:cs="Times New Roman"/>
          <w:lang w:val="en-GB"/>
        </w:rPr>
        <w:t xml:space="preserve"> non-uniqueness of</w:t>
      </w:r>
      <w:r w:rsidRPr="00F9351B">
        <w:rPr>
          <w:rFonts w:ascii="Times New Roman" w:hAnsi="Times New Roman" w:cs="Times New Roman"/>
          <w:lang w:val="en-GB"/>
        </w:rPr>
        <w:t xml:space="preserve"> model </w:t>
      </w:r>
      <w:r w:rsidR="002400BE" w:rsidRPr="00F9351B">
        <w:rPr>
          <w:rFonts w:ascii="Times New Roman" w:hAnsi="Times New Roman" w:cs="Times New Roman"/>
          <w:lang w:val="en-GB"/>
        </w:rPr>
        <w:t>solutions</w:t>
      </w:r>
      <w:r w:rsidRPr="00F9351B">
        <w:rPr>
          <w:rFonts w:ascii="Times New Roman" w:hAnsi="Times New Roman" w:cs="Times New Roman"/>
          <w:lang w:val="en-GB"/>
        </w:rPr>
        <w:t xml:space="preserve"> is that gravit</w:t>
      </w:r>
      <w:r w:rsidR="00491D13" w:rsidRPr="00F9351B">
        <w:rPr>
          <w:rFonts w:ascii="Times New Roman" w:hAnsi="Times New Roman" w:cs="Times New Roman"/>
          <w:lang w:val="en-GB"/>
        </w:rPr>
        <w:t>y data contain no inherent information</w:t>
      </w:r>
      <w:r w:rsidRPr="00F9351B">
        <w:rPr>
          <w:rFonts w:ascii="Times New Roman" w:hAnsi="Times New Roman" w:cs="Times New Roman"/>
          <w:lang w:val="en-GB"/>
        </w:rPr>
        <w:t xml:space="preserve"> at depth</w:t>
      </w:r>
      <w:r w:rsidR="002400BE" w:rsidRPr="00F9351B">
        <w:rPr>
          <w:rFonts w:ascii="Times New Roman" w:hAnsi="Times New Roman" w:cs="Times New Roman"/>
          <w:lang w:val="en-GB"/>
        </w:rPr>
        <w:t>; thus,</w:t>
      </w:r>
      <w:r w:rsidR="00AF2266" w:rsidRPr="00F9351B">
        <w:rPr>
          <w:rFonts w:ascii="Times New Roman" w:hAnsi="Times New Roman" w:cs="Times New Roman"/>
          <w:lang w:val="en-GB"/>
        </w:rPr>
        <w:t xml:space="preserve"> the inver</w:t>
      </w:r>
      <w:r w:rsidR="00025B68" w:rsidRPr="00F9351B">
        <w:rPr>
          <w:rFonts w:ascii="Times New Roman" w:hAnsi="Times New Roman" w:cs="Times New Roman"/>
          <w:lang w:val="en-GB"/>
        </w:rPr>
        <w:t>t</w:t>
      </w:r>
      <w:r w:rsidR="00AF2266" w:rsidRPr="00F9351B">
        <w:rPr>
          <w:rFonts w:ascii="Times New Roman" w:hAnsi="Times New Roman" w:cs="Times New Roman"/>
          <w:lang w:val="en-GB"/>
        </w:rPr>
        <w:t>ed structures</w:t>
      </w:r>
      <w:r w:rsidR="002400BE" w:rsidRPr="00F9351B">
        <w:rPr>
          <w:rFonts w:ascii="Times New Roman" w:hAnsi="Times New Roman" w:cs="Times New Roman"/>
          <w:lang w:val="en-GB"/>
        </w:rPr>
        <w:t xml:space="preserve"> are</w:t>
      </w:r>
      <w:r w:rsidR="00AF2266" w:rsidRPr="00F9351B">
        <w:rPr>
          <w:rFonts w:ascii="Times New Roman" w:hAnsi="Times New Roman" w:cs="Times New Roman"/>
          <w:lang w:val="en-GB"/>
        </w:rPr>
        <w:t xml:space="preserve"> </w:t>
      </w:r>
      <w:r w:rsidR="003F4115" w:rsidRPr="00F9351B">
        <w:rPr>
          <w:rFonts w:ascii="Times New Roman" w:hAnsi="Times New Roman" w:cs="Times New Roman"/>
          <w:lang w:val="en-GB"/>
        </w:rPr>
        <w:t>concentrated at the surface of the model</w:t>
      </w:r>
      <w:r w:rsidR="002400BE" w:rsidRPr="00F9351B">
        <w:rPr>
          <w:rFonts w:ascii="Times New Roman" w:hAnsi="Times New Roman" w:cs="Times New Roman"/>
          <w:lang w:val="en-GB"/>
        </w:rPr>
        <w:t>,</w:t>
      </w:r>
      <w:r w:rsidR="00BF7C5F" w:rsidRPr="00F9351B">
        <w:rPr>
          <w:rFonts w:ascii="Times New Roman" w:hAnsi="Times New Roman" w:cs="Times New Roman"/>
          <w:lang w:val="en-GB"/>
        </w:rPr>
        <w:t xml:space="preserve"> where the data </w:t>
      </w:r>
      <w:r w:rsidR="002400BE" w:rsidRPr="00F9351B">
        <w:rPr>
          <w:rFonts w:ascii="Times New Roman" w:hAnsi="Times New Roman" w:cs="Times New Roman"/>
          <w:lang w:val="en-GB"/>
        </w:rPr>
        <w:t>are</w:t>
      </w:r>
      <w:r w:rsidR="00BF7C5F" w:rsidRPr="00F9351B">
        <w:rPr>
          <w:rFonts w:ascii="Times New Roman" w:hAnsi="Times New Roman" w:cs="Times New Roman"/>
          <w:lang w:val="en-GB"/>
        </w:rPr>
        <w:t xml:space="preserve"> most sensitive</w:t>
      </w:r>
      <w:r w:rsidR="00AF2266" w:rsidRPr="00F9351B">
        <w:rPr>
          <w:rFonts w:ascii="Times New Roman" w:hAnsi="Times New Roman" w:cs="Times New Roman"/>
          <w:lang w:val="en-GB"/>
        </w:rPr>
        <w:t xml:space="preserve">, regardless of the </w:t>
      </w:r>
      <w:r w:rsidR="002400BE" w:rsidRPr="00F9351B">
        <w:rPr>
          <w:rFonts w:ascii="Times New Roman" w:hAnsi="Times New Roman" w:cs="Times New Roman"/>
          <w:lang w:val="en-GB"/>
        </w:rPr>
        <w:t xml:space="preserve">actual </w:t>
      </w:r>
      <w:r w:rsidR="00AF2266" w:rsidRPr="00F9351B">
        <w:rPr>
          <w:rFonts w:ascii="Times New Roman" w:hAnsi="Times New Roman" w:cs="Times New Roman"/>
          <w:lang w:val="en-GB"/>
        </w:rPr>
        <w:t xml:space="preserve">depth of the causative bodies </w:t>
      </w:r>
      <w:r w:rsidR="008375BB">
        <w:rPr>
          <w:rFonts w:ascii="Times New Roman" w:hAnsi="Times New Roman" w:cs="Times New Roman"/>
          <w:noProof/>
          <w:lang w:val="en-GB"/>
        </w:rPr>
        <w:t>(Welford &amp; Hall 2007; Deng</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2014)</w:t>
      </w:r>
      <w:r w:rsidR="00AF2266" w:rsidRPr="00F9351B">
        <w:rPr>
          <w:rFonts w:ascii="Times New Roman" w:hAnsi="Times New Roman" w:cs="Times New Roman"/>
          <w:lang w:val="en-GB"/>
        </w:rPr>
        <w:t>.</w:t>
      </w:r>
      <w:r w:rsidR="00BF7C5F" w:rsidRPr="00F9351B">
        <w:rPr>
          <w:rFonts w:ascii="Times New Roman" w:hAnsi="Times New Roman" w:cs="Times New Roman"/>
          <w:lang w:val="en-GB"/>
        </w:rPr>
        <w:t xml:space="preserve"> </w:t>
      </w:r>
      <w:r w:rsidR="00A64EDC" w:rsidRPr="00F9351B">
        <w:rPr>
          <w:rFonts w:ascii="Times New Roman" w:hAnsi="Times New Roman" w:cs="Times New Roman"/>
          <w:lang w:val="en-GB"/>
        </w:rPr>
        <w:t xml:space="preserve">In addition, </w:t>
      </w:r>
      <w:r w:rsidR="002400BE" w:rsidRPr="00F9351B">
        <w:rPr>
          <w:rFonts w:ascii="Times New Roman" w:hAnsi="Times New Roman" w:cs="Times New Roman"/>
          <w:lang w:val="en-GB"/>
        </w:rPr>
        <w:t xml:space="preserve">the </w:t>
      </w:r>
      <w:r w:rsidR="007A4349" w:rsidRPr="00F9351B">
        <w:rPr>
          <w:rFonts w:ascii="Times New Roman" w:hAnsi="Times New Roman" w:cs="Times New Roman"/>
          <w:lang w:val="en-GB"/>
        </w:rPr>
        <w:t>gravitational response decay</w:t>
      </w:r>
      <w:r w:rsidR="002400BE" w:rsidRPr="00F9351B">
        <w:rPr>
          <w:rFonts w:ascii="Times New Roman" w:hAnsi="Times New Roman" w:cs="Times New Roman"/>
          <w:lang w:val="en-GB"/>
        </w:rPr>
        <w:t>s</w:t>
      </w:r>
      <w:r w:rsidR="007A4349" w:rsidRPr="00F9351B">
        <w:rPr>
          <w:rFonts w:ascii="Times New Roman" w:hAnsi="Times New Roman" w:cs="Times New Roman"/>
          <w:lang w:val="en-GB"/>
        </w:rPr>
        <w:t xml:space="preserve"> </w:t>
      </w:r>
      <w:r w:rsidR="00E248D8" w:rsidRPr="00F9351B">
        <w:rPr>
          <w:rFonts w:ascii="Times New Roman" w:hAnsi="Times New Roman" w:cs="Times New Roman"/>
          <w:lang w:val="en-GB"/>
        </w:rPr>
        <w:t xml:space="preserve">rapidly </w:t>
      </w:r>
      <w:r w:rsidR="007A4349" w:rsidRPr="00F9351B">
        <w:rPr>
          <w:rFonts w:ascii="Times New Roman" w:hAnsi="Times New Roman" w:cs="Times New Roman"/>
          <w:lang w:val="en-GB"/>
        </w:rPr>
        <w:t xml:space="preserve">with distance from the causative bodies </w:t>
      </w:r>
      <w:r w:rsidR="00E248D8" w:rsidRPr="00F9351B">
        <w:rPr>
          <w:rFonts w:ascii="Times New Roman" w:hAnsi="Times New Roman" w:cs="Times New Roman"/>
          <w:lang w:val="en-GB"/>
        </w:rPr>
        <w:t>below the surface</w:t>
      </w:r>
      <w:r w:rsidR="007A4349" w:rsidRPr="00F9351B">
        <w:rPr>
          <w:rFonts w:ascii="Times New Roman" w:hAnsi="Times New Roman" w:cs="Times New Roman"/>
          <w:lang w:val="en-GB"/>
        </w:rPr>
        <w:t xml:space="preserve">. </w:t>
      </w:r>
      <w:r w:rsidR="00163B77" w:rsidRPr="00F9351B">
        <w:rPr>
          <w:rFonts w:ascii="Times New Roman" w:hAnsi="Times New Roman" w:cs="Times New Roman"/>
          <w:lang w:val="en-GB"/>
        </w:rPr>
        <w:t>This</w:t>
      </w:r>
      <w:r w:rsidR="002400BE" w:rsidRPr="00F9351B">
        <w:rPr>
          <w:rFonts w:ascii="Times New Roman" w:hAnsi="Times New Roman" w:cs="Times New Roman"/>
          <w:lang w:val="en-GB"/>
        </w:rPr>
        <w:t xml:space="preserve"> behaviour</w:t>
      </w:r>
      <w:r w:rsidR="00163B77" w:rsidRPr="00F9351B">
        <w:rPr>
          <w:rFonts w:ascii="Times New Roman" w:hAnsi="Times New Roman" w:cs="Times New Roman"/>
          <w:lang w:val="en-GB"/>
        </w:rPr>
        <w:t xml:space="preserve"> destroy</w:t>
      </w:r>
      <w:r w:rsidR="002400BE" w:rsidRPr="00F9351B">
        <w:rPr>
          <w:rFonts w:ascii="Times New Roman" w:hAnsi="Times New Roman" w:cs="Times New Roman"/>
          <w:lang w:val="en-GB"/>
        </w:rPr>
        <w:t>s</w:t>
      </w:r>
      <w:r w:rsidR="00163B77" w:rsidRPr="00F9351B">
        <w:rPr>
          <w:rFonts w:ascii="Times New Roman" w:hAnsi="Times New Roman" w:cs="Times New Roman"/>
          <w:lang w:val="en-GB"/>
        </w:rPr>
        <w:t xml:space="preserve"> the equal </w:t>
      </w:r>
      <w:r w:rsidR="009826EA" w:rsidRPr="00F9351B">
        <w:rPr>
          <w:rFonts w:ascii="Times New Roman" w:hAnsi="Times New Roman" w:cs="Times New Roman"/>
          <w:lang w:val="en-GB"/>
        </w:rPr>
        <w:t>probability</w:t>
      </w:r>
      <w:r w:rsidR="00163B77" w:rsidRPr="00F9351B">
        <w:rPr>
          <w:rFonts w:ascii="Times New Roman" w:hAnsi="Times New Roman" w:cs="Times New Roman"/>
          <w:lang w:val="en-GB"/>
        </w:rPr>
        <w:t xml:space="preserve"> of causative bodies</w:t>
      </w:r>
      <w:r w:rsidR="002400BE" w:rsidRPr="00F9351B">
        <w:rPr>
          <w:rFonts w:ascii="Times New Roman" w:hAnsi="Times New Roman" w:cs="Times New Roman"/>
          <w:lang w:val="en-GB"/>
        </w:rPr>
        <w:t xml:space="preserve"> occurring at</w:t>
      </w:r>
      <w:r w:rsidR="00163B77" w:rsidRPr="00F9351B">
        <w:rPr>
          <w:rFonts w:ascii="Times New Roman" w:hAnsi="Times New Roman" w:cs="Times New Roman"/>
          <w:lang w:val="en-GB"/>
        </w:rPr>
        <w:t xml:space="preserve"> </w:t>
      </w:r>
      <w:r w:rsidR="00625AF8" w:rsidRPr="00F9351B">
        <w:rPr>
          <w:rFonts w:ascii="Times New Roman" w:hAnsi="Times New Roman" w:cs="Times New Roman"/>
          <w:lang w:val="en-GB"/>
        </w:rPr>
        <w:t>different</w:t>
      </w:r>
      <w:r w:rsidR="00163B77" w:rsidRPr="00F9351B">
        <w:rPr>
          <w:rFonts w:ascii="Times New Roman" w:hAnsi="Times New Roman" w:cs="Times New Roman"/>
          <w:lang w:val="en-GB"/>
        </w:rPr>
        <w:t xml:space="preserve"> depth</w:t>
      </w:r>
      <w:r w:rsidR="002400BE" w:rsidRPr="00F9351B">
        <w:rPr>
          <w:rFonts w:ascii="Times New Roman" w:hAnsi="Times New Roman" w:cs="Times New Roman"/>
          <w:lang w:val="en-GB"/>
        </w:rPr>
        <w:t>s</w:t>
      </w:r>
      <w:r w:rsidR="00163B77" w:rsidRPr="00F9351B">
        <w:rPr>
          <w:rFonts w:ascii="Times New Roman" w:hAnsi="Times New Roman" w:cs="Times New Roman"/>
          <w:lang w:val="en-GB"/>
        </w:rPr>
        <w:t xml:space="preserve"> during the inversion. </w:t>
      </w:r>
      <w:r w:rsidR="00B73679" w:rsidRPr="00F9351B">
        <w:rPr>
          <w:rFonts w:ascii="Times New Roman" w:hAnsi="Times New Roman" w:cs="Times New Roman"/>
          <w:lang w:val="en-GB"/>
        </w:rPr>
        <w:t xml:space="preserve">To address </w:t>
      </w:r>
      <w:r w:rsidR="002400BE" w:rsidRPr="00F9351B">
        <w:rPr>
          <w:rFonts w:ascii="Times New Roman" w:hAnsi="Times New Roman" w:cs="Times New Roman"/>
          <w:lang w:val="en-GB"/>
        </w:rPr>
        <w:t xml:space="preserve">these </w:t>
      </w:r>
      <w:r w:rsidR="00B73679" w:rsidRPr="00F9351B">
        <w:rPr>
          <w:rFonts w:ascii="Times New Roman" w:hAnsi="Times New Roman" w:cs="Times New Roman"/>
          <w:lang w:val="en-GB"/>
        </w:rPr>
        <w:t xml:space="preserve">problems, </w:t>
      </w:r>
      <w:r w:rsidR="002400BE" w:rsidRPr="00F9351B">
        <w:rPr>
          <w:rFonts w:ascii="Times New Roman" w:hAnsi="Times New Roman" w:cs="Times New Roman"/>
          <w:lang w:val="en-GB"/>
        </w:rPr>
        <w:t xml:space="preserve">a </w:t>
      </w:r>
      <w:r w:rsidR="008E464A" w:rsidRPr="00F9351B">
        <w:rPr>
          <w:rFonts w:ascii="Times New Roman" w:hAnsi="Times New Roman" w:cs="Times New Roman"/>
          <w:lang w:val="en-GB"/>
        </w:rPr>
        <w:t xml:space="preserve">depth </w:t>
      </w:r>
      <w:r w:rsidR="00B73679" w:rsidRPr="00F9351B">
        <w:rPr>
          <w:rFonts w:ascii="Times New Roman" w:hAnsi="Times New Roman" w:cs="Times New Roman"/>
          <w:lang w:val="en-GB"/>
        </w:rPr>
        <w:t xml:space="preserve">weighting function </w:t>
      </w:r>
      <w:r w:rsidR="002400BE" w:rsidRPr="00F9351B">
        <w:rPr>
          <w:rFonts w:ascii="Times New Roman" w:hAnsi="Times New Roman" w:cs="Times New Roman"/>
          <w:lang w:val="en-GB"/>
        </w:rPr>
        <w:t xml:space="preserve">has been </w:t>
      </w:r>
      <w:r w:rsidR="00625AF8" w:rsidRPr="00F9351B">
        <w:rPr>
          <w:rFonts w:ascii="Times New Roman" w:hAnsi="Times New Roman" w:cs="Times New Roman"/>
          <w:lang w:val="en-GB"/>
        </w:rPr>
        <w:t>implemented</w:t>
      </w:r>
      <w:r w:rsidR="00B73679" w:rsidRPr="00F9351B">
        <w:rPr>
          <w:rFonts w:ascii="Times New Roman" w:hAnsi="Times New Roman" w:cs="Times New Roman"/>
          <w:lang w:val="en-GB"/>
        </w:rPr>
        <w:t xml:space="preserve"> </w:t>
      </w:r>
      <w:r w:rsidR="00625AF8" w:rsidRPr="00F9351B">
        <w:rPr>
          <w:rFonts w:ascii="Times New Roman" w:hAnsi="Times New Roman" w:cs="Times New Roman"/>
          <w:lang w:val="en-GB"/>
        </w:rPr>
        <w:t>to compensate for natural decay</w:t>
      </w:r>
      <w:r w:rsidR="009826EA" w:rsidRPr="00F9351B">
        <w:rPr>
          <w:rFonts w:ascii="Times New Roman" w:hAnsi="Times New Roman" w:cs="Times New Roman"/>
          <w:lang w:val="en-GB"/>
        </w:rPr>
        <w:t xml:space="preserve"> by assigning </w:t>
      </w:r>
      <w:r w:rsidR="002400BE" w:rsidRPr="00F9351B">
        <w:rPr>
          <w:rFonts w:ascii="Times New Roman" w:hAnsi="Times New Roman" w:cs="Times New Roman"/>
          <w:lang w:val="en-GB"/>
        </w:rPr>
        <w:t xml:space="preserve">an </w:t>
      </w:r>
      <w:r w:rsidR="009826EA" w:rsidRPr="00F9351B">
        <w:rPr>
          <w:rFonts w:ascii="Times New Roman" w:hAnsi="Times New Roman" w:cs="Times New Roman"/>
          <w:lang w:val="en-GB"/>
        </w:rPr>
        <w:t xml:space="preserve">equal </w:t>
      </w:r>
      <w:r w:rsidR="00D65D83" w:rsidRPr="00F9351B">
        <w:rPr>
          <w:rFonts w:ascii="Times New Roman" w:hAnsi="Times New Roman" w:cs="Times New Roman"/>
          <w:lang w:val="en-GB"/>
        </w:rPr>
        <w:t>probability of</w:t>
      </w:r>
      <w:r w:rsidR="009B4A19" w:rsidRPr="00F9351B">
        <w:rPr>
          <w:rFonts w:ascii="Times New Roman" w:hAnsi="Times New Roman" w:cs="Times New Roman"/>
          <w:lang w:val="en-GB"/>
        </w:rPr>
        <w:t xml:space="preserve"> the solution</w:t>
      </w:r>
      <w:r w:rsidR="00D65D83" w:rsidRPr="00F9351B">
        <w:rPr>
          <w:rFonts w:ascii="Times New Roman" w:hAnsi="Times New Roman" w:cs="Times New Roman"/>
          <w:lang w:val="en-GB"/>
        </w:rPr>
        <w:t xml:space="preserve"> containing</w:t>
      </w:r>
      <w:r w:rsidR="009826EA" w:rsidRPr="00F9351B">
        <w:rPr>
          <w:rFonts w:ascii="Times New Roman" w:hAnsi="Times New Roman" w:cs="Times New Roman"/>
          <w:lang w:val="en-GB"/>
        </w:rPr>
        <w:t xml:space="preserve"> </w:t>
      </w:r>
      <w:r w:rsidR="002400BE" w:rsidRPr="00F9351B">
        <w:rPr>
          <w:rFonts w:ascii="Times New Roman" w:hAnsi="Times New Roman" w:cs="Times New Roman"/>
          <w:lang w:val="en-GB"/>
        </w:rPr>
        <w:t>non-zero</w:t>
      </w:r>
      <w:r w:rsidR="009826EA" w:rsidRPr="00F9351B">
        <w:rPr>
          <w:rFonts w:ascii="Times New Roman" w:hAnsi="Times New Roman" w:cs="Times New Roman"/>
          <w:lang w:val="en-GB"/>
        </w:rPr>
        <w:t xml:space="preserve"> </w:t>
      </w:r>
      <w:r w:rsidR="00D65D83" w:rsidRPr="00F9351B">
        <w:rPr>
          <w:rFonts w:ascii="Times New Roman" w:hAnsi="Times New Roman" w:cs="Times New Roman"/>
          <w:lang w:val="en-GB"/>
        </w:rPr>
        <w:t>density value</w:t>
      </w:r>
      <w:r w:rsidR="002400BE" w:rsidRPr="00F9351B">
        <w:rPr>
          <w:rFonts w:ascii="Times New Roman" w:hAnsi="Times New Roman" w:cs="Times New Roman"/>
          <w:lang w:val="en-GB"/>
        </w:rPr>
        <w:t>s</w:t>
      </w:r>
      <w:r w:rsidR="00D65D83" w:rsidRPr="00F9351B">
        <w:rPr>
          <w:rFonts w:ascii="Times New Roman" w:hAnsi="Times New Roman" w:cs="Times New Roman"/>
          <w:lang w:val="en-GB"/>
        </w:rPr>
        <w:t xml:space="preserve"> at different depth</w:t>
      </w:r>
      <w:r w:rsidR="002400BE" w:rsidRPr="00F9351B">
        <w:rPr>
          <w:rFonts w:ascii="Times New Roman" w:hAnsi="Times New Roman" w:cs="Times New Roman"/>
          <w:lang w:val="en-GB"/>
        </w:rPr>
        <w:t>s</w:t>
      </w:r>
      <w:r w:rsidR="00D65D83" w:rsidRPr="00F9351B">
        <w:rPr>
          <w:rFonts w:ascii="Times New Roman" w:hAnsi="Times New Roman" w:cs="Times New Roman"/>
          <w:lang w:val="en-GB"/>
        </w:rPr>
        <w:t xml:space="preserve"> </w:t>
      </w:r>
      <w:r w:rsidR="009826EA" w:rsidRPr="00F9351B">
        <w:rPr>
          <w:rFonts w:ascii="Times New Roman" w:hAnsi="Times New Roman" w:cs="Times New Roman"/>
          <w:lang w:val="en-GB"/>
        </w:rPr>
        <w:t>(</w:t>
      </w:r>
      <w:r w:rsidR="00A17BFF" w:rsidRPr="00F9351B">
        <w:rPr>
          <w:rFonts w:ascii="Times New Roman" w:hAnsi="Times New Roman" w:cs="Times New Roman"/>
          <w:lang w:val="en-GB"/>
        </w:rPr>
        <w:t>Grav</w:t>
      </w:r>
      <w:r w:rsidR="006340A1">
        <w:rPr>
          <w:rFonts w:ascii="Times New Roman" w:hAnsi="Times New Roman" w:cs="Times New Roman"/>
          <w:lang w:val="en-GB"/>
        </w:rPr>
        <w:t>3D</w:t>
      </w:r>
      <w:r w:rsidR="00A64EDC" w:rsidRPr="00F9351B">
        <w:rPr>
          <w:rFonts w:ascii="Times New Roman" w:hAnsi="Times New Roman" w:cs="Times New Roman"/>
          <w:lang w:val="en-GB"/>
        </w:rPr>
        <w:t xml:space="preserve"> </w:t>
      </w:r>
      <w:r w:rsidR="00A17BFF" w:rsidRPr="00F9351B">
        <w:rPr>
          <w:rFonts w:ascii="Times New Roman" w:hAnsi="Times New Roman" w:cs="Times New Roman"/>
          <w:lang w:val="en-GB"/>
        </w:rPr>
        <w:t>5.0</w:t>
      </w:r>
      <w:r w:rsidR="009826EA" w:rsidRPr="00F9351B">
        <w:rPr>
          <w:rFonts w:ascii="Times New Roman" w:hAnsi="Times New Roman" w:cs="Times New Roman"/>
          <w:lang w:val="en-GB"/>
        </w:rPr>
        <w:t>)</w:t>
      </w:r>
      <w:r w:rsidR="00D65D83" w:rsidRPr="00F9351B">
        <w:rPr>
          <w:rFonts w:ascii="Times New Roman" w:hAnsi="Times New Roman" w:cs="Times New Roman"/>
          <w:lang w:val="en-GB"/>
        </w:rPr>
        <w:t xml:space="preserve">. Therefore, this function </w:t>
      </w:r>
      <w:r w:rsidR="00C20E1E" w:rsidRPr="00F9351B">
        <w:rPr>
          <w:rFonts w:ascii="Times New Roman" w:hAnsi="Times New Roman" w:cs="Times New Roman"/>
          <w:lang w:val="en-GB"/>
        </w:rPr>
        <w:t>avoids the</w:t>
      </w:r>
      <w:r w:rsidR="009B4A19" w:rsidRPr="00F9351B">
        <w:rPr>
          <w:rFonts w:ascii="Times New Roman" w:hAnsi="Times New Roman" w:cs="Times New Roman"/>
          <w:lang w:val="en-GB"/>
        </w:rPr>
        <w:t xml:space="preserve"> clustering of</w:t>
      </w:r>
      <w:r w:rsidR="00C20E1E" w:rsidRPr="00F9351B">
        <w:rPr>
          <w:rFonts w:ascii="Times New Roman" w:hAnsi="Times New Roman" w:cs="Times New Roman"/>
          <w:lang w:val="en-GB"/>
        </w:rPr>
        <w:t xml:space="preserve"> inverted bodies near the surface.</w:t>
      </w:r>
    </w:p>
    <w:p w14:paraId="35CBB4C2" w14:textId="0B20B57B" w:rsidR="008B471C" w:rsidRDefault="00CA5B19" w:rsidP="00254356">
      <w:pPr>
        <w:spacing w:line="480" w:lineRule="auto"/>
        <w:ind w:firstLine="720"/>
        <w:rPr>
          <w:rFonts w:ascii="Times New Roman" w:hAnsi="Times New Roman" w:cs="Times New Roman"/>
          <w:lang w:val="en-GB"/>
        </w:rPr>
      </w:pPr>
      <w:r w:rsidRPr="00F9351B">
        <w:rPr>
          <w:rFonts w:ascii="Times New Roman" w:hAnsi="Times New Roman" w:cs="Times New Roman"/>
          <w:lang w:val="en-GB"/>
        </w:rPr>
        <w:t>The GRAV</w:t>
      </w:r>
      <w:r w:rsidR="00E67361">
        <w:rPr>
          <w:rFonts w:ascii="Times New Roman" w:hAnsi="Times New Roman" w:cs="Times New Roman"/>
          <w:lang w:val="en-GB"/>
        </w:rPr>
        <w:t>3D</w:t>
      </w:r>
      <w:r w:rsidR="00A64EDC" w:rsidRPr="00F9351B">
        <w:rPr>
          <w:rFonts w:ascii="Times New Roman" w:hAnsi="Times New Roman" w:cs="Times New Roman"/>
          <w:lang w:val="en-GB"/>
        </w:rPr>
        <w:t xml:space="preserve"> </w:t>
      </w:r>
      <w:r w:rsidRPr="00F9351B">
        <w:rPr>
          <w:rFonts w:ascii="Times New Roman" w:hAnsi="Times New Roman" w:cs="Times New Roman"/>
          <w:lang w:val="en-GB"/>
        </w:rPr>
        <w:t>mesh onto which the 3-D densit</w:t>
      </w:r>
      <w:r w:rsidR="004B4032" w:rsidRPr="00F9351B">
        <w:rPr>
          <w:rFonts w:ascii="Times New Roman" w:hAnsi="Times New Roman" w:cs="Times New Roman"/>
          <w:lang w:val="en-GB"/>
        </w:rPr>
        <w:t>y anomaly distribution is model</w:t>
      </w:r>
      <w:r w:rsidR="00114A59" w:rsidRPr="00F9351B">
        <w:rPr>
          <w:rFonts w:ascii="Times New Roman" w:hAnsi="Times New Roman" w:cs="Times New Roman"/>
          <w:lang w:val="en-GB"/>
        </w:rPr>
        <w:t>l</w:t>
      </w:r>
      <w:r w:rsidRPr="00F9351B">
        <w:rPr>
          <w:rFonts w:ascii="Times New Roman" w:hAnsi="Times New Roman" w:cs="Times New Roman"/>
          <w:lang w:val="en-GB"/>
        </w:rPr>
        <w:t>ed consists of rectangular prisms of</w:t>
      </w:r>
      <w:r w:rsidR="00114A59" w:rsidRPr="00F9351B">
        <w:rPr>
          <w:rFonts w:ascii="Times New Roman" w:hAnsi="Times New Roman" w:cs="Times New Roman"/>
          <w:lang w:val="en-GB"/>
        </w:rPr>
        <w:t xml:space="preserve"> a</w:t>
      </w:r>
      <w:r w:rsidRPr="00F9351B">
        <w:rPr>
          <w:rFonts w:ascii="Times New Roman" w:hAnsi="Times New Roman" w:cs="Times New Roman"/>
          <w:lang w:val="en-GB"/>
        </w:rPr>
        <w:t xml:space="preserve"> certain size</w:t>
      </w:r>
      <w:r w:rsidR="00114A59" w:rsidRPr="00F9351B">
        <w:rPr>
          <w:rFonts w:ascii="Times New Roman" w:hAnsi="Times New Roman" w:cs="Times New Roman"/>
          <w:lang w:val="en-GB"/>
        </w:rPr>
        <w:t>;</w:t>
      </w:r>
      <w:r w:rsidRPr="00F9351B">
        <w:rPr>
          <w:rFonts w:ascii="Times New Roman" w:hAnsi="Times New Roman" w:cs="Times New Roman"/>
          <w:lang w:val="en-GB"/>
        </w:rPr>
        <w:t xml:space="preserve"> a constant density anomaly </w:t>
      </w:r>
      <w:r w:rsidR="00114A59" w:rsidRPr="00F9351B">
        <w:rPr>
          <w:rFonts w:ascii="Times New Roman" w:hAnsi="Times New Roman" w:cs="Times New Roman"/>
          <w:lang w:val="en-GB"/>
        </w:rPr>
        <w:t xml:space="preserve">is </w:t>
      </w:r>
      <w:r w:rsidRPr="00F9351B">
        <w:rPr>
          <w:rFonts w:ascii="Times New Roman" w:hAnsi="Times New Roman" w:cs="Times New Roman"/>
          <w:lang w:val="en-GB"/>
        </w:rPr>
        <w:t>assigned to each prism.</w:t>
      </w:r>
      <w:r w:rsidR="006D4F7F" w:rsidRPr="00F9351B">
        <w:rPr>
          <w:rFonts w:ascii="Times New Roman" w:hAnsi="Times New Roman" w:cs="Times New Roman"/>
          <w:lang w:val="en-GB"/>
        </w:rPr>
        <w:t xml:space="preserve"> </w:t>
      </w:r>
      <w:r w:rsidR="00C225AC" w:rsidRPr="00F9351B">
        <w:rPr>
          <w:rFonts w:ascii="Times New Roman" w:hAnsi="Times New Roman" w:cs="Times New Roman"/>
          <w:lang w:val="en-GB"/>
        </w:rPr>
        <w:t>To date</w:t>
      </w:r>
      <w:r w:rsidR="009E4C18" w:rsidRPr="00F9351B">
        <w:rPr>
          <w:rFonts w:ascii="Times New Roman" w:hAnsi="Times New Roman" w:cs="Times New Roman"/>
          <w:lang w:val="en-GB"/>
        </w:rPr>
        <w:t>, t</w:t>
      </w:r>
      <w:r w:rsidR="008B471C" w:rsidRPr="00F9351B">
        <w:rPr>
          <w:rFonts w:ascii="Times New Roman" w:hAnsi="Times New Roman" w:cs="Times New Roman"/>
          <w:lang w:val="en-GB"/>
        </w:rPr>
        <w:t xml:space="preserve">his method has been </w:t>
      </w:r>
      <w:r w:rsidR="009E4C18" w:rsidRPr="00F9351B">
        <w:rPr>
          <w:rFonts w:ascii="Times New Roman" w:hAnsi="Times New Roman" w:cs="Times New Roman"/>
          <w:lang w:val="en-GB"/>
        </w:rPr>
        <w:t xml:space="preserve">successfully </w:t>
      </w:r>
      <w:r w:rsidR="008B471C" w:rsidRPr="00F9351B">
        <w:rPr>
          <w:rFonts w:ascii="Times New Roman" w:hAnsi="Times New Roman" w:cs="Times New Roman"/>
          <w:lang w:val="en-GB"/>
        </w:rPr>
        <w:t xml:space="preserve">applied to several passive continental </w:t>
      </w:r>
      <w:r w:rsidR="00CE161E" w:rsidRPr="00F9351B">
        <w:rPr>
          <w:rFonts w:ascii="Times New Roman" w:hAnsi="Times New Roman" w:cs="Times New Roman"/>
          <w:lang w:val="en-GB"/>
        </w:rPr>
        <w:t>margins, such as</w:t>
      </w:r>
      <w:r w:rsidR="008B471C" w:rsidRPr="00F9351B">
        <w:rPr>
          <w:rFonts w:ascii="Times New Roman" w:hAnsi="Times New Roman" w:cs="Times New Roman"/>
          <w:lang w:val="en-GB"/>
        </w:rPr>
        <w:t xml:space="preserve"> </w:t>
      </w:r>
      <w:r w:rsidR="00C225AC" w:rsidRPr="00F9351B">
        <w:rPr>
          <w:rFonts w:ascii="Times New Roman" w:hAnsi="Times New Roman" w:cs="Times New Roman"/>
          <w:lang w:val="en-GB"/>
        </w:rPr>
        <w:t xml:space="preserve">the </w:t>
      </w:r>
      <w:r w:rsidR="003A51A7">
        <w:rPr>
          <w:rFonts w:ascii="Times New Roman" w:hAnsi="Times New Roman" w:cs="Times New Roman"/>
          <w:lang w:val="en-GB"/>
        </w:rPr>
        <w:t>South China</w:t>
      </w:r>
      <w:r w:rsidR="00C225AC" w:rsidRPr="00F9351B">
        <w:rPr>
          <w:rFonts w:ascii="Times New Roman" w:hAnsi="Times New Roman" w:cs="Times New Roman"/>
          <w:lang w:val="en-GB"/>
        </w:rPr>
        <w:t>,</w:t>
      </w:r>
      <w:r w:rsidR="007C52C5" w:rsidRPr="00F9351B">
        <w:rPr>
          <w:rFonts w:ascii="Times New Roman" w:hAnsi="Times New Roman" w:cs="Times New Roman"/>
          <w:lang w:val="en-GB"/>
        </w:rPr>
        <w:t xml:space="preserve"> and </w:t>
      </w:r>
      <w:r w:rsidR="00C225AC" w:rsidRPr="00F9351B">
        <w:rPr>
          <w:rFonts w:ascii="Times New Roman" w:hAnsi="Times New Roman" w:cs="Times New Roman"/>
          <w:lang w:val="en-GB"/>
        </w:rPr>
        <w:t xml:space="preserve">the </w:t>
      </w:r>
      <w:r w:rsidR="007C52C5" w:rsidRPr="00F9351B">
        <w:rPr>
          <w:rFonts w:ascii="Times New Roman" w:hAnsi="Times New Roman" w:cs="Times New Roman"/>
          <w:lang w:val="en-GB"/>
        </w:rPr>
        <w:t xml:space="preserve">rifted continental margin of </w:t>
      </w:r>
      <w:r w:rsidR="00C225AC" w:rsidRPr="00F9351B">
        <w:rPr>
          <w:rFonts w:ascii="Times New Roman" w:hAnsi="Times New Roman" w:cs="Times New Roman"/>
          <w:lang w:val="en-GB"/>
        </w:rPr>
        <w:t xml:space="preserve">the </w:t>
      </w:r>
      <w:r w:rsidR="008B471C" w:rsidRPr="00F9351B">
        <w:rPr>
          <w:rFonts w:ascii="Times New Roman" w:hAnsi="Times New Roman" w:cs="Times New Roman"/>
          <w:lang w:val="en-GB"/>
        </w:rPr>
        <w:t>Newfoun</w:t>
      </w:r>
      <w:r w:rsidR="007C52C5" w:rsidRPr="00F9351B">
        <w:rPr>
          <w:rFonts w:ascii="Times New Roman" w:hAnsi="Times New Roman" w:cs="Times New Roman"/>
          <w:lang w:val="en-GB"/>
        </w:rPr>
        <w:t>d</w:t>
      </w:r>
      <w:r w:rsidR="00CE161E" w:rsidRPr="00F9351B">
        <w:rPr>
          <w:rFonts w:ascii="Times New Roman" w:hAnsi="Times New Roman" w:cs="Times New Roman"/>
          <w:lang w:val="en-GB"/>
        </w:rPr>
        <w:t xml:space="preserve">land, </w:t>
      </w:r>
      <w:r w:rsidR="007C52C5" w:rsidRPr="00F9351B">
        <w:rPr>
          <w:rFonts w:ascii="Times New Roman" w:hAnsi="Times New Roman" w:cs="Times New Roman"/>
          <w:lang w:val="en-GB"/>
        </w:rPr>
        <w:t xml:space="preserve">Irish and </w:t>
      </w:r>
      <w:r w:rsidR="007C52C5" w:rsidRPr="00F9351B">
        <w:rPr>
          <w:rFonts w:ascii="Times New Roman" w:hAnsi="Times New Roman" w:cs="Times New Roman"/>
          <w:lang w:val="en-GB"/>
        </w:rPr>
        <w:lastRenderedPageBreak/>
        <w:t>Labrador Sea</w:t>
      </w:r>
      <w:r w:rsidR="00CE161E" w:rsidRPr="00F9351B">
        <w:rPr>
          <w:rFonts w:ascii="Times New Roman" w:hAnsi="Times New Roman" w:cs="Times New Roman"/>
          <w:lang w:val="en-GB"/>
        </w:rPr>
        <w:t xml:space="preserve">, </w:t>
      </w:r>
      <w:r w:rsidR="00C225AC" w:rsidRPr="00F9351B">
        <w:rPr>
          <w:rFonts w:ascii="Times New Roman" w:hAnsi="Times New Roman" w:cs="Times New Roman"/>
          <w:lang w:val="en-GB"/>
        </w:rPr>
        <w:t xml:space="preserve">and these studies reflect </w:t>
      </w:r>
      <w:r w:rsidR="00726947" w:rsidRPr="00F9351B">
        <w:rPr>
          <w:rFonts w:ascii="Times New Roman" w:hAnsi="Times New Roman" w:cs="Times New Roman"/>
          <w:lang w:val="en-GB"/>
        </w:rPr>
        <w:t xml:space="preserve">the </w:t>
      </w:r>
      <w:r w:rsidR="007C52C5" w:rsidRPr="00F9351B">
        <w:rPr>
          <w:rFonts w:ascii="Times New Roman" w:hAnsi="Times New Roman" w:cs="Times New Roman"/>
          <w:lang w:val="en-GB"/>
        </w:rPr>
        <w:t xml:space="preserve">great </w:t>
      </w:r>
      <w:r w:rsidR="00726947" w:rsidRPr="00F9351B">
        <w:rPr>
          <w:rFonts w:ascii="Times New Roman" w:hAnsi="Times New Roman" w:cs="Times New Roman"/>
          <w:lang w:val="en-GB"/>
        </w:rPr>
        <w:t xml:space="preserve">advantages of inverting </w:t>
      </w:r>
      <w:r w:rsidR="00C225AC" w:rsidRPr="00F9351B">
        <w:rPr>
          <w:rFonts w:ascii="Times New Roman" w:hAnsi="Times New Roman" w:cs="Times New Roman"/>
          <w:lang w:val="en-GB"/>
        </w:rPr>
        <w:t xml:space="preserve">for </w:t>
      </w:r>
      <w:r w:rsidR="00726947" w:rsidRPr="00F9351B">
        <w:rPr>
          <w:rFonts w:ascii="Times New Roman" w:hAnsi="Times New Roman" w:cs="Times New Roman"/>
          <w:lang w:val="en-GB"/>
        </w:rPr>
        <w:t xml:space="preserve">structural </w:t>
      </w:r>
      <w:r w:rsidR="00C225AC" w:rsidRPr="00F9351B">
        <w:rPr>
          <w:rFonts w:ascii="Times New Roman" w:hAnsi="Times New Roman" w:cs="Times New Roman"/>
          <w:lang w:val="en-GB"/>
        </w:rPr>
        <w:t xml:space="preserve">features </w:t>
      </w:r>
      <w:r w:rsidR="008375BB">
        <w:rPr>
          <w:rFonts w:ascii="Times New Roman" w:hAnsi="Times New Roman" w:cs="Times New Roman"/>
          <w:noProof/>
          <w:lang w:val="en-GB"/>
        </w:rPr>
        <w:t>(Welford &amp; Hall 2007; Welford</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2010; Welford &amp; Hall 2013; Deng</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2014)</w:t>
      </w:r>
      <w:r w:rsidR="00CA004E" w:rsidRPr="00F9351B">
        <w:rPr>
          <w:rFonts w:ascii="Times New Roman" w:hAnsi="Times New Roman" w:cs="Times New Roman"/>
          <w:lang w:val="en-GB"/>
        </w:rPr>
        <w:t>.</w:t>
      </w:r>
    </w:p>
    <w:p w14:paraId="77DE240F" w14:textId="77777777" w:rsidR="00226986" w:rsidRPr="00E67361" w:rsidRDefault="00226986" w:rsidP="00254356">
      <w:pPr>
        <w:spacing w:line="480" w:lineRule="auto"/>
        <w:rPr>
          <w:rFonts w:ascii="Times New Roman" w:hAnsi="Times New Roman" w:cs="Times New Roman"/>
          <w:lang w:val="en-GB"/>
        </w:rPr>
      </w:pPr>
    </w:p>
    <w:p w14:paraId="016CF0D1" w14:textId="160842B4" w:rsidR="00963DDB" w:rsidRPr="00032B49" w:rsidRDefault="00226986" w:rsidP="00254356">
      <w:pPr>
        <w:pStyle w:val="3"/>
        <w:spacing w:before="0" w:after="0" w:line="480" w:lineRule="auto"/>
        <w:rPr>
          <w:rFonts w:ascii="Times New Roman" w:hAnsi="Times New Roman" w:cs="Times New Roman"/>
          <w:sz w:val="24"/>
          <w:szCs w:val="24"/>
          <w:lang w:val="en-GB"/>
        </w:rPr>
      </w:pPr>
      <w:r w:rsidRPr="00032B49">
        <w:rPr>
          <w:rFonts w:ascii="Times New Roman" w:hAnsi="Times New Roman" w:cs="Times New Roman" w:hint="eastAsia"/>
          <w:sz w:val="24"/>
          <w:szCs w:val="24"/>
          <w:lang w:val="en-GB"/>
        </w:rPr>
        <w:t>4.2</w:t>
      </w:r>
      <w:r w:rsidRPr="00032B49">
        <w:rPr>
          <w:rFonts w:ascii="Times New Roman" w:hAnsi="Times New Roman" w:cs="Times New Roman"/>
          <w:sz w:val="24"/>
          <w:szCs w:val="24"/>
          <w:lang w:val="en-GB"/>
        </w:rPr>
        <w:t xml:space="preserve"> </w:t>
      </w:r>
      <w:r w:rsidR="00E241A2" w:rsidRPr="00032B49">
        <w:rPr>
          <w:rFonts w:ascii="Times New Roman" w:hAnsi="Times New Roman" w:cs="Times New Roman"/>
          <w:sz w:val="24"/>
          <w:szCs w:val="24"/>
          <w:lang w:val="en-GB"/>
        </w:rPr>
        <w:t>Reference model</w:t>
      </w:r>
    </w:p>
    <w:p w14:paraId="7E408D71" w14:textId="147B39B6" w:rsidR="00F15A3A" w:rsidRDefault="00394847" w:rsidP="00254356">
      <w:pPr>
        <w:spacing w:line="480" w:lineRule="auto"/>
        <w:rPr>
          <w:rFonts w:ascii="Times New Roman" w:hAnsi="Times New Roman" w:cs="Times New Roman"/>
          <w:lang w:val="en-GB"/>
        </w:rPr>
      </w:pPr>
      <w:r>
        <w:rPr>
          <w:rFonts w:ascii="Times New Roman" w:hAnsi="Times New Roman" w:cs="Times New Roman"/>
          <w:lang w:val="en-GB"/>
        </w:rPr>
        <w:t>T</w:t>
      </w:r>
      <w:r w:rsidR="00963DDB" w:rsidRPr="00F9351B">
        <w:rPr>
          <w:rFonts w:ascii="Times New Roman" w:hAnsi="Times New Roman" w:cs="Times New Roman"/>
          <w:lang w:val="en-GB"/>
        </w:rPr>
        <w:t xml:space="preserve">o </w:t>
      </w:r>
      <w:r w:rsidR="00FF2879" w:rsidRPr="00F9351B">
        <w:rPr>
          <w:rFonts w:ascii="Times New Roman" w:hAnsi="Times New Roman" w:cs="Times New Roman"/>
          <w:lang w:val="en-GB"/>
        </w:rPr>
        <w:t xml:space="preserve">recover </w:t>
      </w:r>
      <w:r w:rsidR="00C225AC" w:rsidRPr="00F9351B">
        <w:rPr>
          <w:rFonts w:ascii="Times New Roman" w:hAnsi="Times New Roman" w:cs="Times New Roman"/>
          <w:lang w:val="en-GB"/>
        </w:rPr>
        <w:t xml:space="preserve">a </w:t>
      </w:r>
      <w:r w:rsidR="00075684" w:rsidRPr="00F9351B">
        <w:rPr>
          <w:rFonts w:ascii="Times New Roman" w:hAnsi="Times New Roman" w:cs="Times New Roman"/>
          <w:lang w:val="en-GB"/>
        </w:rPr>
        <w:t xml:space="preserve">more realistic </w:t>
      </w:r>
      <w:r w:rsidR="00FF2879" w:rsidRPr="00F9351B">
        <w:rPr>
          <w:rFonts w:ascii="Times New Roman" w:hAnsi="Times New Roman" w:cs="Times New Roman"/>
          <w:lang w:val="en-GB"/>
        </w:rPr>
        <w:t>density structure that is consistent with the</w:t>
      </w:r>
      <w:r w:rsidR="00075684" w:rsidRPr="00F9351B">
        <w:rPr>
          <w:rFonts w:ascii="Times New Roman" w:hAnsi="Times New Roman" w:cs="Times New Roman"/>
          <w:lang w:val="en-GB"/>
        </w:rPr>
        <w:t xml:space="preserve"> tectonic </w:t>
      </w:r>
      <w:r w:rsidR="00FF2879" w:rsidRPr="00F9351B">
        <w:rPr>
          <w:rFonts w:ascii="Times New Roman" w:hAnsi="Times New Roman" w:cs="Times New Roman"/>
          <w:lang w:val="en-GB"/>
        </w:rPr>
        <w:t xml:space="preserve">structure </w:t>
      </w:r>
      <w:r w:rsidR="00C225AC" w:rsidRPr="00F9351B">
        <w:rPr>
          <w:rFonts w:ascii="Times New Roman" w:hAnsi="Times New Roman" w:cs="Times New Roman"/>
          <w:lang w:val="en-GB"/>
        </w:rPr>
        <w:t>of</w:t>
      </w:r>
      <w:r>
        <w:rPr>
          <w:rFonts w:ascii="Times New Roman" w:hAnsi="Times New Roman" w:cs="Times New Roman"/>
          <w:lang w:val="en-GB"/>
        </w:rPr>
        <w:t xml:space="preserve"> </w:t>
      </w:r>
      <w:r w:rsidR="00FF2879" w:rsidRPr="00F9351B">
        <w:rPr>
          <w:rFonts w:ascii="Times New Roman" w:hAnsi="Times New Roman" w:cs="Times New Roman"/>
          <w:lang w:val="en-GB"/>
        </w:rPr>
        <w:t xml:space="preserve">the study area, </w:t>
      </w:r>
      <w:r w:rsidR="00C225AC" w:rsidRPr="00F9351B">
        <w:rPr>
          <w:rFonts w:ascii="Times New Roman" w:hAnsi="Times New Roman" w:cs="Times New Roman"/>
          <w:lang w:val="en-GB"/>
        </w:rPr>
        <w:t xml:space="preserve">the </w:t>
      </w:r>
      <w:r w:rsidR="00FF2879" w:rsidRPr="00F9351B">
        <w:rPr>
          <w:rFonts w:ascii="Times New Roman" w:hAnsi="Times New Roman" w:cs="Times New Roman"/>
          <w:lang w:val="en-GB"/>
        </w:rPr>
        <w:t xml:space="preserve">construction of a reference density model </w:t>
      </w:r>
      <w:r w:rsidR="00C225AC" w:rsidRPr="00F9351B">
        <w:rPr>
          <w:rFonts w:ascii="Times New Roman" w:hAnsi="Times New Roman" w:cs="Times New Roman"/>
          <w:lang w:val="en-GB"/>
        </w:rPr>
        <w:t>that contains a</w:t>
      </w:r>
      <w:r w:rsidR="00FF2879" w:rsidRPr="00F9351B">
        <w:rPr>
          <w:rFonts w:ascii="Times New Roman" w:hAnsi="Times New Roman" w:cs="Times New Roman"/>
          <w:lang w:val="en-GB"/>
        </w:rPr>
        <w:t xml:space="preserve"> priori geological and geophysical information </w:t>
      </w:r>
      <w:r w:rsidR="00C225AC" w:rsidRPr="00F9351B">
        <w:rPr>
          <w:rFonts w:ascii="Times New Roman" w:hAnsi="Times New Roman" w:cs="Times New Roman"/>
          <w:lang w:val="en-GB"/>
        </w:rPr>
        <w:t>must</w:t>
      </w:r>
      <w:r w:rsidR="00E021AE" w:rsidRPr="00F9351B">
        <w:rPr>
          <w:rFonts w:ascii="Times New Roman" w:hAnsi="Times New Roman" w:cs="Times New Roman"/>
          <w:lang w:val="en-GB"/>
        </w:rPr>
        <w:t xml:space="preserve"> be incorporated into the inversion process.</w:t>
      </w:r>
      <w:r w:rsidR="00082434" w:rsidRPr="00F9351B">
        <w:rPr>
          <w:rFonts w:ascii="Times New Roman" w:hAnsi="Times New Roman" w:cs="Times New Roman"/>
          <w:lang w:val="en-GB"/>
        </w:rPr>
        <w:t xml:space="preserve"> In this paper, we generate </w:t>
      </w:r>
      <w:r w:rsidR="00C225AC" w:rsidRPr="00F9351B">
        <w:rPr>
          <w:rFonts w:ascii="Times New Roman" w:hAnsi="Times New Roman" w:cs="Times New Roman"/>
          <w:lang w:val="en-GB"/>
        </w:rPr>
        <w:t xml:space="preserve">a </w:t>
      </w:r>
      <w:r w:rsidR="001025C4" w:rsidRPr="00F9351B">
        <w:rPr>
          <w:rFonts w:ascii="Times New Roman" w:hAnsi="Times New Roman" w:cs="Times New Roman"/>
          <w:lang w:val="en-GB"/>
        </w:rPr>
        <w:t xml:space="preserve">3-D </w:t>
      </w:r>
      <w:r w:rsidR="00082434" w:rsidRPr="00F9351B">
        <w:rPr>
          <w:rFonts w:ascii="Times New Roman" w:hAnsi="Times New Roman" w:cs="Times New Roman"/>
          <w:lang w:val="en-GB"/>
        </w:rPr>
        <w:t xml:space="preserve">reference density model based on the </w:t>
      </w:r>
      <w:r w:rsidR="00253143" w:rsidRPr="00F9351B">
        <w:rPr>
          <w:rFonts w:ascii="Times New Roman" w:hAnsi="Times New Roman" w:cs="Times New Roman"/>
          <w:lang w:val="en-GB"/>
        </w:rPr>
        <w:t xml:space="preserve">observed </w:t>
      </w:r>
      <w:r w:rsidR="004B4032" w:rsidRPr="00F9351B">
        <w:rPr>
          <w:rFonts w:ascii="Times New Roman" w:hAnsi="Times New Roman" w:cs="Times New Roman"/>
          <w:lang w:val="en-GB"/>
        </w:rPr>
        <w:t>geophysical signature,</w:t>
      </w:r>
      <w:r w:rsidR="00253143" w:rsidRPr="00F9351B">
        <w:rPr>
          <w:rFonts w:ascii="Times New Roman" w:hAnsi="Times New Roman" w:cs="Times New Roman"/>
          <w:lang w:val="en-GB"/>
        </w:rPr>
        <w:t xml:space="preserve"> e</w:t>
      </w:r>
      <w:r w:rsidR="004B4032" w:rsidRPr="00F9351B">
        <w:rPr>
          <w:rFonts w:ascii="Times New Roman" w:hAnsi="Times New Roman" w:cs="Times New Roman"/>
          <w:lang w:val="en-GB"/>
        </w:rPr>
        <w:t>.</w:t>
      </w:r>
      <w:r w:rsidR="00253143" w:rsidRPr="00F9351B">
        <w:rPr>
          <w:rFonts w:ascii="Times New Roman" w:hAnsi="Times New Roman" w:cs="Times New Roman"/>
          <w:lang w:val="en-GB"/>
        </w:rPr>
        <w:t>g.</w:t>
      </w:r>
      <w:r w:rsidR="00866246" w:rsidRPr="00F9351B">
        <w:rPr>
          <w:rFonts w:ascii="Times New Roman" w:hAnsi="Times New Roman" w:cs="Times New Roman"/>
          <w:lang w:val="en-GB"/>
        </w:rPr>
        <w:t>,</w:t>
      </w:r>
      <w:r w:rsidR="00253143" w:rsidRPr="00F9351B">
        <w:rPr>
          <w:rFonts w:ascii="Times New Roman" w:hAnsi="Times New Roman" w:cs="Times New Roman"/>
          <w:lang w:val="en-GB"/>
        </w:rPr>
        <w:t xml:space="preserve"> </w:t>
      </w:r>
      <w:del w:id="110" w:author="ji appple" w:date="2018-07-11T16:55:00Z">
        <w:r w:rsidR="00866246" w:rsidRPr="00F9351B" w:rsidDel="00D86328">
          <w:rPr>
            <w:rFonts w:ascii="Times New Roman" w:hAnsi="Times New Roman" w:cs="Times New Roman"/>
            <w:lang w:val="en-GB"/>
          </w:rPr>
          <w:delText xml:space="preserve">topography </w:delText>
        </w:r>
      </w:del>
      <w:ins w:id="111" w:author="ji appple" w:date="2018-07-11T16:55:00Z">
        <w:r w:rsidR="00D86328">
          <w:rPr>
            <w:rFonts w:ascii="Times New Roman" w:hAnsi="Times New Roman" w:cs="Times New Roman"/>
            <w:lang w:val="en-GB"/>
          </w:rPr>
          <w:t>bathymetry</w:t>
        </w:r>
        <w:r w:rsidR="00D86328" w:rsidRPr="00F9351B">
          <w:rPr>
            <w:rFonts w:ascii="Times New Roman" w:hAnsi="Times New Roman" w:cs="Times New Roman"/>
            <w:lang w:val="en-GB"/>
          </w:rPr>
          <w:t xml:space="preserve"> </w:t>
        </w:r>
      </w:ins>
      <w:r w:rsidR="00866246" w:rsidRPr="00F9351B">
        <w:rPr>
          <w:rFonts w:ascii="Times New Roman" w:hAnsi="Times New Roman" w:cs="Times New Roman"/>
          <w:lang w:val="en-GB"/>
        </w:rPr>
        <w:t>and</w:t>
      </w:r>
      <w:r w:rsidR="00082434" w:rsidRPr="00F9351B">
        <w:rPr>
          <w:rFonts w:ascii="Times New Roman" w:hAnsi="Times New Roman" w:cs="Times New Roman"/>
          <w:lang w:val="en-GB"/>
        </w:rPr>
        <w:t xml:space="preserve"> sedime</w:t>
      </w:r>
      <w:r w:rsidR="00866246" w:rsidRPr="00F9351B">
        <w:rPr>
          <w:rFonts w:ascii="Times New Roman" w:hAnsi="Times New Roman" w:cs="Times New Roman"/>
          <w:lang w:val="en-GB"/>
        </w:rPr>
        <w:t>nt thickness</w:t>
      </w:r>
      <w:r w:rsidR="00082434" w:rsidRPr="00F9351B">
        <w:rPr>
          <w:rFonts w:ascii="Times New Roman" w:hAnsi="Times New Roman" w:cs="Times New Roman"/>
          <w:lang w:val="en-GB"/>
        </w:rPr>
        <w:t xml:space="preserve"> (Fig</w:t>
      </w:r>
      <w:r w:rsidR="00C050B6">
        <w:rPr>
          <w:rFonts w:ascii="Times New Roman" w:hAnsi="Times New Roman" w:cs="Times New Roman"/>
          <w:lang w:val="en-GB"/>
        </w:rPr>
        <w:t>s</w:t>
      </w:r>
      <w:r w:rsidR="00082434" w:rsidRPr="00F9351B">
        <w:rPr>
          <w:rFonts w:ascii="Times New Roman" w:hAnsi="Times New Roman" w:cs="Times New Roman"/>
          <w:lang w:val="en-GB"/>
        </w:rPr>
        <w:t xml:space="preserve">. </w:t>
      </w:r>
      <w:r w:rsidR="00495045" w:rsidRPr="00F9351B">
        <w:rPr>
          <w:rFonts w:ascii="Times New Roman" w:hAnsi="Times New Roman" w:cs="Times New Roman"/>
          <w:lang w:val="en-GB"/>
        </w:rPr>
        <w:t>2</w:t>
      </w:r>
      <w:r w:rsidR="00E12355" w:rsidRPr="00F9351B">
        <w:rPr>
          <w:rFonts w:ascii="Times New Roman" w:hAnsi="Times New Roman" w:cs="Times New Roman"/>
          <w:lang w:val="en-GB"/>
        </w:rPr>
        <w:t>a</w:t>
      </w:r>
      <w:r w:rsidR="00FF30B1">
        <w:rPr>
          <w:rFonts w:ascii="Times New Roman" w:hAnsi="Times New Roman" w:cs="Times New Roman"/>
          <w:lang w:val="en-GB"/>
        </w:rPr>
        <w:t xml:space="preserve"> and</w:t>
      </w:r>
      <w:r w:rsidR="00E12355" w:rsidRPr="00F9351B">
        <w:rPr>
          <w:rFonts w:ascii="Times New Roman" w:hAnsi="Times New Roman" w:cs="Times New Roman"/>
          <w:lang w:val="en-GB"/>
        </w:rPr>
        <w:t xml:space="preserve"> b</w:t>
      </w:r>
      <w:r w:rsidR="00082434" w:rsidRPr="00F9351B">
        <w:rPr>
          <w:rFonts w:ascii="Times New Roman" w:hAnsi="Times New Roman" w:cs="Times New Roman"/>
          <w:lang w:val="en-GB"/>
        </w:rPr>
        <w:t xml:space="preserve">). </w:t>
      </w:r>
      <w:r w:rsidR="00C225AC" w:rsidRPr="00F9351B">
        <w:rPr>
          <w:rFonts w:ascii="Times New Roman" w:hAnsi="Times New Roman" w:cs="Times New Roman"/>
          <w:lang w:val="en-GB"/>
        </w:rPr>
        <w:t>In order to perform</w:t>
      </w:r>
      <w:r>
        <w:rPr>
          <w:rFonts w:ascii="Times New Roman" w:hAnsi="Times New Roman" w:cs="Times New Roman"/>
          <w:lang w:val="en-GB"/>
        </w:rPr>
        <w:t xml:space="preserve"> </w:t>
      </w:r>
      <w:r w:rsidR="00ED0BFC" w:rsidRPr="00F9351B">
        <w:rPr>
          <w:rFonts w:ascii="Times New Roman" w:hAnsi="Times New Roman" w:cs="Times New Roman"/>
          <w:lang w:val="en-GB"/>
        </w:rPr>
        <w:t>the inversion, we discretize the model into a mesh</w:t>
      </w:r>
      <w:r w:rsidR="00C225AC" w:rsidRPr="00F9351B">
        <w:rPr>
          <w:rFonts w:ascii="Times New Roman" w:hAnsi="Times New Roman" w:cs="Times New Roman"/>
          <w:lang w:val="en-GB"/>
        </w:rPr>
        <w:t xml:space="preserve"> that consists</w:t>
      </w:r>
      <w:r w:rsidR="00ED0BFC" w:rsidRPr="00F9351B">
        <w:rPr>
          <w:rFonts w:ascii="Times New Roman" w:hAnsi="Times New Roman" w:cs="Times New Roman"/>
          <w:lang w:val="en-GB"/>
        </w:rPr>
        <w:t xml:space="preserve"> of a finite number of cells.</w:t>
      </w:r>
      <w:r w:rsidR="005564F0" w:rsidRPr="00F9351B">
        <w:rPr>
          <w:rFonts w:ascii="Times New Roman" w:hAnsi="Times New Roman" w:cs="Times New Roman"/>
          <w:lang w:val="en-GB"/>
        </w:rPr>
        <w:t xml:space="preserve"> </w:t>
      </w:r>
      <w:r w:rsidR="00866246" w:rsidRPr="00F9351B">
        <w:rPr>
          <w:rFonts w:ascii="Times New Roman" w:hAnsi="Times New Roman" w:cs="Times New Roman"/>
          <w:lang w:val="en-GB"/>
        </w:rPr>
        <w:t xml:space="preserve">From </w:t>
      </w:r>
      <w:r w:rsidR="001718C8" w:rsidRPr="00F9351B">
        <w:rPr>
          <w:rFonts w:ascii="Times New Roman" w:hAnsi="Times New Roman" w:cs="Times New Roman"/>
          <w:lang w:val="en-GB"/>
        </w:rPr>
        <w:t>a computational perspective</w:t>
      </w:r>
      <w:r w:rsidR="00866246" w:rsidRPr="00F9351B">
        <w:rPr>
          <w:rFonts w:ascii="Times New Roman" w:hAnsi="Times New Roman" w:cs="Times New Roman"/>
          <w:lang w:val="en-GB"/>
        </w:rPr>
        <w:t xml:space="preserve">, </w:t>
      </w:r>
      <w:r w:rsidR="001718C8" w:rsidRPr="00F9351B">
        <w:rPr>
          <w:rFonts w:ascii="Times New Roman" w:hAnsi="Times New Roman" w:cs="Times New Roman"/>
          <w:lang w:val="en-GB"/>
        </w:rPr>
        <w:t xml:space="preserve">a </w:t>
      </w:r>
      <w:r w:rsidR="00CB77A2" w:rsidRPr="00F9351B">
        <w:rPr>
          <w:rFonts w:ascii="Times New Roman" w:hAnsi="Times New Roman" w:cs="Times New Roman"/>
          <w:lang w:val="en-GB"/>
        </w:rPr>
        <w:t xml:space="preserve">choice </w:t>
      </w:r>
      <w:r w:rsidR="001718C8" w:rsidRPr="00F9351B">
        <w:rPr>
          <w:rFonts w:ascii="Times New Roman" w:hAnsi="Times New Roman" w:cs="Times New Roman"/>
          <w:lang w:val="en-GB"/>
        </w:rPr>
        <w:t xml:space="preserve">involving the </w:t>
      </w:r>
      <w:proofErr w:type="spellStart"/>
      <w:r w:rsidR="0023488C" w:rsidRPr="00F9351B">
        <w:rPr>
          <w:rFonts w:ascii="Times New Roman" w:hAnsi="Times New Roman" w:cs="Times New Roman"/>
          <w:lang w:val="en-GB"/>
        </w:rPr>
        <w:t>tradeoff</w:t>
      </w:r>
      <w:proofErr w:type="spellEnd"/>
      <w:r w:rsidR="0023488C" w:rsidRPr="00F9351B">
        <w:rPr>
          <w:rFonts w:ascii="Times New Roman" w:hAnsi="Times New Roman" w:cs="Times New Roman"/>
          <w:lang w:val="en-GB"/>
        </w:rPr>
        <w:t xml:space="preserve"> </w:t>
      </w:r>
      <w:r w:rsidR="00CB77A2" w:rsidRPr="00F9351B">
        <w:rPr>
          <w:rFonts w:ascii="Times New Roman" w:hAnsi="Times New Roman" w:cs="Times New Roman"/>
          <w:lang w:val="en-GB"/>
        </w:rPr>
        <w:t xml:space="preserve">between </w:t>
      </w:r>
      <w:r w:rsidR="001718C8" w:rsidRPr="00F9351B">
        <w:rPr>
          <w:rFonts w:ascii="Times New Roman" w:hAnsi="Times New Roman" w:cs="Times New Roman"/>
          <w:lang w:val="en-GB"/>
        </w:rPr>
        <w:t>computational</w:t>
      </w:r>
      <w:r w:rsidR="0023488C" w:rsidRPr="00F9351B">
        <w:rPr>
          <w:rFonts w:ascii="Times New Roman" w:hAnsi="Times New Roman" w:cs="Times New Roman"/>
          <w:lang w:val="en-GB"/>
        </w:rPr>
        <w:t xml:space="preserve"> speed and the resolution</w:t>
      </w:r>
      <w:r w:rsidR="00A10B90" w:rsidRPr="00F9351B">
        <w:rPr>
          <w:rFonts w:ascii="Times New Roman" w:hAnsi="Times New Roman" w:cs="Times New Roman"/>
          <w:lang w:val="en-GB"/>
        </w:rPr>
        <w:t xml:space="preserve"> of the density estimates</w:t>
      </w:r>
      <w:r w:rsidR="00CB77A2" w:rsidRPr="00F9351B">
        <w:rPr>
          <w:rFonts w:ascii="Times New Roman" w:hAnsi="Times New Roman" w:cs="Times New Roman"/>
          <w:lang w:val="en-GB"/>
        </w:rPr>
        <w:t xml:space="preserve"> </w:t>
      </w:r>
      <w:r w:rsidR="001718C8" w:rsidRPr="00F9351B">
        <w:rPr>
          <w:rFonts w:ascii="Times New Roman" w:hAnsi="Times New Roman" w:cs="Times New Roman"/>
          <w:lang w:val="en-GB"/>
        </w:rPr>
        <w:t>must be made;</w:t>
      </w:r>
      <w:r w:rsidR="00CB77A2" w:rsidRPr="00F9351B">
        <w:rPr>
          <w:rFonts w:ascii="Times New Roman" w:hAnsi="Times New Roman" w:cs="Times New Roman"/>
          <w:lang w:val="en-GB"/>
        </w:rPr>
        <w:t xml:space="preserve"> </w:t>
      </w:r>
      <w:r w:rsidR="001718C8" w:rsidRPr="00F9351B">
        <w:rPr>
          <w:rFonts w:ascii="Times New Roman" w:hAnsi="Times New Roman" w:cs="Times New Roman"/>
          <w:lang w:val="en-GB"/>
        </w:rPr>
        <w:t>in this study,</w:t>
      </w:r>
      <w:r w:rsidR="0023488C" w:rsidRPr="00F9351B">
        <w:rPr>
          <w:rFonts w:ascii="Times New Roman" w:hAnsi="Times New Roman" w:cs="Times New Roman"/>
          <w:lang w:val="en-GB"/>
        </w:rPr>
        <w:t xml:space="preserve"> </w:t>
      </w:r>
      <w:r w:rsidR="00EE2D79" w:rsidRPr="00F9351B">
        <w:rPr>
          <w:rFonts w:ascii="Times New Roman" w:hAnsi="Times New Roman" w:cs="Times New Roman"/>
          <w:lang w:val="en-GB"/>
        </w:rPr>
        <w:t xml:space="preserve">the mesh </w:t>
      </w:r>
      <w:r w:rsidR="001718C8" w:rsidRPr="00F9351B">
        <w:rPr>
          <w:rFonts w:ascii="Times New Roman" w:hAnsi="Times New Roman" w:cs="Times New Roman"/>
          <w:lang w:val="en-GB"/>
        </w:rPr>
        <w:t xml:space="preserve">is </w:t>
      </w:r>
      <w:r w:rsidR="00EE2D79" w:rsidRPr="00F9351B">
        <w:rPr>
          <w:rFonts w:ascii="Times New Roman" w:hAnsi="Times New Roman" w:cs="Times New Roman"/>
          <w:lang w:val="en-GB"/>
        </w:rPr>
        <w:t>constructed from flat cubes with</w:t>
      </w:r>
      <w:r w:rsidR="001718C8" w:rsidRPr="00F9351B">
        <w:rPr>
          <w:rFonts w:ascii="Times New Roman" w:hAnsi="Times New Roman" w:cs="Times New Roman"/>
          <w:lang w:val="en-GB"/>
        </w:rPr>
        <w:t xml:space="preserve"> a</w:t>
      </w:r>
      <w:r w:rsidR="00EE2D79" w:rsidRPr="00F9351B">
        <w:rPr>
          <w:rFonts w:ascii="Times New Roman" w:hAnsi="Times New Roman" w:cs="Times New Roman"/>
          <w:lang w:val="en-GB"/>
        </w:rPr>
        <w:t xml:space="preserve"> </w:t>
      </w:r>
      <w:r w:rsidR="006B7039" w:rsidRPr="00F9351B">
        <w:rPr>
          <w:rFonts w:ascii="Times New Roman" w:hAnsi="Times New Roman" w:cs="Times New Roman"/>
          <w:lang w:val="en-GB"/>
        </w:rPr>
        <w:t>horizontal</w:t>
      </w:r>
      <w:r w:rsidR="00EE2D79" w:rsidRPr="00F9351B">
        <w:rPr>
          <w:rFonts w:ascii="Times New Roman" w:hAnsi="Times New Roman" w:cs="Times New Roman"/>
          <w:lang w:val="en-GB"/>
        </w:rPr>
        <w:t xml:space="preserve"> grid spac</w:t>
      </w:r>
      <w:r w:rsidR="001718C8" w:rsidRPr="00F9351B">
        <w:rPr>
          <w:rFonts w:ascii="Times New Roman" w:hAnsi="Times New Roman" w:cs="Times New Roman"/>
          <w:lang w:val="en-GB"/>
        </w:rPr>
        <w:t xml:space="preserve">ing of </w:t>
      </w:r>
      <w:r w:rsidR="00EE2D79" w:rsidRPr="00F9351B">
        <w:rPr>
          <w:rFonts w:ascii="Times New Roman" w:hAnsi="Times New Roman" w:cs="Times New Roman"/>
          <w:lang w:val="en-GB"/>
        </w:rPr>
        <w:t>5 km</w:t>
      </w:r>
      <w:r w:rsidR="009C5FC2" w:rsidRPr="00F9351B">
        <w:rPr>
          <w:rFonts w:ascii="Times New Roman" w:hAnsi="Times New Roman" w:cs="Times New Roman"/>
          <w:lang w:val="en-GB"/>
        </w:rPr>
        <w:t>×</w:t>
      </w:r>
      <w:r w:rsidR="00EE2D79" w:rsidRPr="00F9351B">
        <w:rPr>
          <w:rFonts w:ascii="Times New Roman" w:hAnsi="Times New Roman" w:cs="Times New Roman"/>
          <w:lang w:val="en-GB"/>
        </w:rPr>
        <w:t>5 km</w:t>
      </w:r>
      <w:r w:rsidR="00C1062F" w:rsidRPr="00F9351B">
        <w:rPr>
          <w:rFonts w:ascii="Times New Roman" w:hAnsi="Times New Roman" w:cs="Times New Roman"/>
          <w:lang w:val="en-GB"/>
        </w:rPr>
        <w:t xml:space="preserve"> and </w:t>
      </w:r>
      <w:r w:rsidR="001718C8" w:rsidRPr="00F9351B">
        <w:rPr>
          <w:rFonts w:ascii="Times New Roman" w:hAnsi="Times New Roman" w:cs="Times New Roman"/>
          <w:lang w:val="en-GB"/>
        </w:rPr>
        <w:t xml:space="preserve">a </w:t>
      </w:r>
      <w:r w:rsidR="00FE7B73" w:rsidRPr="00F9351B">
        <w:rPr>
          <w:rFonts w:ascii="Times New Roman" w:hAnsi="Times New Roman" w:cs="Times New Roman"/>
          <w:lang w:val="en-GB"/>
        </w:rPr>
        <w:t xml:space="preserve">vertical </w:t>
      </w:r>
      <w:r w:rsidR="001718C8" w:rsidRPr="00F9351B">
        <w:rPr>
          <w:rFonts w:ascii="Times New Roman" w:hAnsi="Times New Roman" w:cs="Times New Roman"/>
          <w:lang w:val="en-GB"/>
        </w:rPr>
        <w:t>step size</w:t>
      </w:r>
      <w:r w:rsidR="00A301C6">
        <w:rPr>
          <w:rFonts w:ascii="Times New Roman" w:hAnsi="Times New Roman" w:cs="Times New Roman"/>
          <w:lang w:val="en-GB"/>
        </w:rPr>
        <w:t xml:space="preserve"> </w:t>
      </w:r>
      <w:r w:rsidR="00265D62" w:rsidRPr="00F9351B">
        <w:rPr>
          <w:rFonts w:ascii="Times New Roman" w:hAnsi="Times New Roman" w:cs="Times New Roman"/>
          <w:lang w:val="en-GB"/>
        </w:rPr>
        <w:t>of 5</w:t>
      </w:r>
      <w:r w:rsidR="00C1062F" w:rsidRPr="00F9351B">
        <w:rPr>
          <w:rFonts w:ascii="Times New Roman" w:hAnsi="Times New Roman" w:cs="Times New Roman"/>
          <w:lang w:val="en-GB"/>
        </w:rPr>
        <w:t>00</w:t>
      </w:r>
      <w:r w:rsidR="00AF6A76" w:rsidRPr="00F9351B">
        <w:rPr>
          <w:rFonts w:ascii="Times New Roman" w:hAnsi="Times New Roman" w:cs="Times New Roman"/>
          <w:lang w:val="en-GB"/>
        </w:rPr>
        <w:t xml:space="preserve"> </w:t>
      </w:r>
      <w:r w:rsidR="00C1062F" w:rsidRPr="00F9351B">
        <w:rPr>
          <w:rFonts w:ascii="Times New Roman" w:hAnsi="Times New Roman" w:cs="Times New Roman"/>
          <w:lang w:val="en-GB"/>
        </w:rPr>
        <w:t>m.</w:t>
      </w:r>
      <w:r w:rsidR="001718C8" w:rsidRPr="00F9351B">
        <w:rPr>
          <w:rFonts w:ascii="Times New Roman" w:hAnsi="Times New Roman" w:cs="Times New Roman"/>
          <w:lang w:val="en-GB"/>
        </w:rPr>
        <w:t xml:space="preserve"> T</w:t>
      </w:r>
      <w:r w:rsidR="00550B04" w:rsidRPr="00F9351B">
        <w:rPr>
          <w:rFonts w:ascii="Times New Roman" w:hAnsi="Times New Roman" w:cs="Times New Roman"/>
          <w:lang w:val="en-GB"/>
        </w:rPr>
        <w:t>he</w:t>
      </w:r>
      <w:r w:rsidR="00914BC2" w:rsidRPr="00F9351B">
        <w:rPr>
          <w:rFonts w:ascii="Times New Roman" w:hAnsi="Times New Roman" w:cs="Times New Roman"/>
          <w:lang w:val="en-GB"/>
        </w:rPr>
        <w:t xml:space="preserve"> mesh</w:t>
      </w:r>
      <w:r w:rsidR="001718C8" w:rsidRPr="00F9351B">
        <w:rPr>
          <w:rFonts w:ascii="Times New Roman" w:hAnsi="Times New Roman" w:cs="Times New Roman"/>
          <w:lang w:val="en-GB"/>
        </w:rPr>
        <w:t xml:space="preserve"> covering our study area</w:t>
      </w:r>
      <w:r w:rsidR="00914BC2" w:rsidRPr="00F9351B">
        <w:rPr>
          <w:rFonts w:ascii="Times New Roman" w:hAnsi="Times New Roman" w:cs="Times New Roman"/>
          <w:lang w:val="en-GB"/>
        </w:rPr>
        <w:t xml:space="preserve"> </w:t>
      </w:r>
      <w:r w:rsidR="001718C8" w:rsidRPr="00F9351B">
        <w:rPr>
          <w:rFonts w:ascii="Times New Roman" w:hAnsi="Times New Roman" w:cs="Times New Roman"/>
          <w:lang w:val="en-GB"/>
        </w:rPr>
        <w:t xml:space="preserve">contains </w:t>
      </w:r>
      <w:r w:rsidR="00914BC2" w:rsidRPr="00F9351B">
        <w:rPr>
          <w:rFonts w:ascii="Times New Roman" w:hAnsi="Times New Roman" w:cs="Times New Roman"/>
          <w:lang w:val="en-GB"/>
        </w:rPr>
        <w:t>201, 214 and 83 cells</w:t>
      </w:r>
      <w:r w:rsidR="00FE7B73" w:rsidRPr="00F9351B">
        <w:rPr>
          <w:rFonts w:ascii="Times New Roman" w:hAnsi="Times New Roman" w:cs="Times New Roman"/>
          <w:lang w:val="en-GB"/>
        </w:rPr>
        <w:t xml:space="preserve"> in the </w:t>
      </w:r>
      <w:r w:rsidR="001718C8" w:rsidRPr="00F9351B">
        <w:rPr>
          <w:rFonts w:ascii="Times New Roman" w:hAnsi="Times New Roman" w:cs="Times New Roman"/>
          <w:lang w:val="en-GB"/>
        </w:rPr>
        <w:t>east-west</w:t>
      </w:r>
      <w:r w:rsidR="00914BC2" w:rsidRPr="00F9351B">
        <w:rPr>
          <w:rFonts w:ascii="Times New Roman" w:hAnsi="Times New Roman" w:cs="Times New Roman"/>
          <w:lang w:val="en-GB"/>
        </w:rPr>
        <w:t>,</w:t>
      </w:r>
      <w:r w:rsidR="00FE7B73" w:rsidRPr="00F9351B">
        <w:rPr>
          <w:rFonts w:ascii="Times New Roman" w:hAnsi="Times New Roman" w:cs="Times New Roman"/>
          <w:lang w:val="en-GB"/>
        </w:rPr>
        <w:t xml:space="preserve"> </w:t>
      </w:r>
      <w:r w:rsidR="001718C8" w:rsidRPr="00F9351B">
        <w:rPr>
          <w:rFonts w:ascii="Times New Roman" w:hAnsi="Times New Roman" w:cs="Times New Roman"/>
          <w:lang w:val="en-GB"/>
        </w:rPr>
        <w:t xml:space="preserve">north-south </w:t>
      </w:r>
      <w:r w:rsidR="00914BC2" w:rsidRPr="00F9351B">
        <w:rPr>
          <w:rFonts w:ascii="Times New Roman" w:hAnsi="Times New Roman" w:cs="Times New Roman"/>
          <w:lang w:val="en-GB"/>
        </w:rPr>
        <w:t xml:space="preserve">and vertical </w:t>
      </w:r>
      <w:r w:rsidR="00B77EB9" w:rsidRPr="00F9351B">
        <w:rPr>
          <w:rFonts w:ascii="Times New Roman" w:hAnsi="Times New Roman" w:cs="Times New Roman"/>
          <w:lang w:val="en-GB"/>
        </w:rPr>
        <w:t>directions, respectively</w:t>
      </w:r>
      <w:r w:rsidR="00372CBA" w:rsidRPr="00F9351B">
        <w:rPr>
          <w:rFonts w:ascii="Times New Roman" w:hAnsi="Times New Roman" w:cs="Times New Roman"/>
          <w:lang w:val="en-GB"/>
        </w:rPr>
        <w:t>.</w:t>
      </w:r>
    </w:p>
    <w:p w14:paraId="5B58B595" w14:textId="2E4DA542" w:rsidR="00625A44" w:rsidRDefault="00625A44" w:rsidP="00625A44">
      <w:pPr>
        <w:spacing w:line="480" w:lineRule="auto"/>
        <w:ind w:firstLine="720"/>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2</w:t>
      </w:r>
      <w:r w:rsidRPr="00F15A3A">
        <w:rPr>
          <w:rFonts w:ascii="Times New Roman" w:hAnsi="Times New Roman" w:cs="Times New Roman"/>
          <w:lang w:val="en-GB"/>
        </w:rPr>
        <w:t xml:space="preserve"> near here]</w:t>
      </w:r>
    </w:p>
    <w:p w14:paraId="4B5F3ADF" w14:textId="3D73C92C" w:rsidR="00963DDB" w:rsidRPr="00F9351B" w:rsidRDefault="00E976F7" w:rsidP="00254356">
      <w:pPr>
        <w:spacing w:line="480" w:lineRule="auto"/>
        <w:ind w:firstLine="720"/>
        <w:rPr>
          <w:rFonts w:ascii="Times New Roman" w:hAnsi="Times New Roman" w:cs="Times New Roman"/>
          <w:color w:val="FF0000"/>
          <w:lang w:val="en-GB"/>
        </w:rPr>
      </w:pPr>
      <w:r w:rsidRPr="00F9351B">
        <w:rPr>
          <w:rFonts w:ascii="Times New Roman" w:hAnsi="Times New Roman" w:cs="Times New Roman"/>
          <w:lang w:val="en-GB"/>
        </w:rPr>
        <w:t>L</w:t>
      </w:r>
      <w:r w:rsidR="00D564D3" w:rsidRPr="00F9351B">
        <w:rPr>
          <w:rFonts w:ascii="Times New Roman" w:hAnsi="Times New Roman" w:cs="Times New Roman"/>
          <w:lang w:val="en-GB"/>
        </w:rPr>
        <w:t>arger grid</w:t>
      </w:r>
      <w:r w:rsidR="0043475C" w:rsidRPr="00F9351B">
        <w:rPr>
          <w:rFonts w:ascii="Times New Roman" w:hAnsi="Times New Roman" w:cs="Times New Roman"/>
          <w:lang w:val="en-GB"/>
        </w:rPr>
        <w:t>ded</w:t>
      </w:r>
      <w:r w:rsidR="00D564D3" w:rsidRPr="00F9351B">
        <w:rPr>
          <w:rFonts w:ascii="Times New Roman" w:hAnsi="Times New Roman" w:cs="Times New Roman"/>
          <w:lang w:val="en-GB"/>
        </w:rPr>
        <w:t xml:space="preserve"> </w:t>
      </w:r>
      <w:del w:id="112" w:author="ji appple" w:date="2018-07-11T16:56:00Z">
        <w:r w:rsidR="00D564D3" w:rsidRPr="00F9351B" w:rsidDel="00D86328">
          <w:rPr>
            <w:rFonts w:ascii="Times New Roman" w:hAnsi="Times New Roman" w:cs="Times New Roman"/>
            <w:lang w:val="en-GB"/>
          </w:rPr>
          <w:delText xml:space="preserve">topography </w:delText>
        </w:r>
      </w:del>
      <w:ins w:id="113" w:author="ji appple" w:date="2018-07-11T16:56:00Z">
        <w:r w:rsidR="00D86328">
          <w:rPr>
            <w:rFonts w:ascii="Times New Roman" w:hAnsi="Times New Roman" w:cs="Times New Roman"/>
            <w:lang w:val="en-GB"/>
          </w:rPr>
          <w:t>bathymetry</w:t>
        </w:r>
        <w:r w:rsidR="00D86328" w:rsidRPr="00F9351B">
          <w:rPr>
            <w:rFonts w:ascii="Times New Roman" w:hAnsi="Times New Roman" w:cs="Times New Roman"/>
            <w:lang w:val="en-GB"/>
          </w:rPr>
          <w:t xml:space="preserve"> </w:t>
        </w:r>
      </w:ins>
      <w:r w:rsidR="00D564D3" w:rsidRPr="00F9351B">
        <w:rPr>
          <w:rFonts w:ascii="Times New Roman" w:hAnsi="Times New Roman" w:cs="Times New Roman"/>
          <w:lang w:val="en-GB"/>
        </w:rPr>
        <w:t>and sediment thickness</w:t>
      </w:r>
      <w:r w:rsidR="0043475C" w:rsidRPr="00F9351B">
        <w:rPr>
          <w:rFonts w:ascii="Times New Roman" w:hAnsi="Times New Roman" w:cs="Times New Roman"/>
          <w:lang w:val="en-GB"/>
        </w:rPr>
        <w:t xml:space="preserve"> data</w:t>
      </w:r>
      <w:r w:rsidR="00D564D3" w:rsidRPr="00F9351B">
        <w:rPr>
          <w:rFonts w:ascii="Times New Roman" w:hAnsi="Times New Roman" w:cs="Times New Roman"/>
          <w:lang w:val="en-GB"/>
        </w:rPr>
        <w:t xml:space="preserve"> </w:t>
      </w:r>
      <w:r w:rsidR="0043475C" w:rsidRPr="00F9351B">
        <w:rPr>
          <w:rFonts w:ascii="Times New Roman" w:hAnsi="Times New Roman" w:cs="Times New Roman"/>
          <w:lang w:val="en-GB"/>
        </w:rPr>
        <w:t>are</w:t>
      </w:r>
      <w:r w:rsidR="00D564D3" w:rsidRPr="00F9351B">
        <w:rPr>
          <w:rFonts w:ascii="Times New Roman" w:hAnsi="Times New Roman" w:cs="Times New Roman"/>
          <w:lang w:val="en-GB"/>
        </w:rPr>
        <w:t xml:space="preserve"> used in the inversion</w:t>
      </w:r>
      <w:r w:rsidR="00310E8B" w:rsidRPr="00F9351B">
        <w:rPr>
          <w:rFonts w:ascii="Times New Roman" w:hAnsi="Times New Roman" w:cs="Times New Roman"/>
          <w:lang w:val="en-GB"/>
        </w:rPr>
        <w:t xml:space="preserve"> to avoid the edge effect</w:t>
      </w:r>
      <w:r w:rsidR="0043475C" w:rsidRPr="00F9351B">
        <w:rPr>
          <w:rFonts w:ascii="Times New Roman" w:hAnsi="Times New Roman" w:cs="Times New Roman"/>
          <w:lang w:val="en-GB"/>
        </w:rPr>
        <w:t>;</w:t>
      </w:r>
      <w:r w:rsidR="00FE0249" w:rsidRPr="00F9351B">
        <w:rPr>
          <w:rFonts w:ascii="Times New Roman" w:hAnsi="Times New Roman" w:cs="Times New Roman"/>
          <w:lang w:val="en-GB"/>
        </w:rPr>
        <w:t xml:space="preserve"> 6 padding cells</w:t>
      </w:r>
      <w:r w:rsidR="0043475C" w:rsidRPr="00F9351B">
        <w:rPr>
          <w:rFonts w:ascii="Times New Roman" w:hAnsi="Times New Roman" w:cs="Times New Roman"/>
          <w:lang w:val="en-GB"/>
        </w:rPr>
        <w:t xml:space="preserve"> are included</w:t>
      </w:r>
      <w:r w:rsidR="00FE0249" w:rsidRPr="00F9351B">
        <w:rPr>
          <w:rFonts w:ascii="Times New Roman" w:hAnsi="Times New Roman" w:cs="Times New Roman"/>
          <w:lang w:val="en-GB"/>
        </w:rPr>
        <w:t xml:space="preserve"> in</w:t>
      </w:r>
      <w:r w:rsidR="0043475C" w:rsidRPr="00F9351B">
        <w:rPr>
          <w:rFonts w:ascii="Times New Roman" w:hAnsi="Times New Roman" w:cs="Times New Roman"/>
          <w:lang w:val="en-GB"/>
        </w:rPr>
        <w:t xml:space="preserve"> the</w:t>
      </w:r>
      <w:r w:rsidR="00FE0249" w:rsidRPr="00F9351B">
        <w:rPr>
          <w:rFonts w:ascii="Times New Roman" w:hAnsi="Times New Roman" w:cs="Times New Roman"/>
          <w:lang w:val="en-GB"/>
        </w:rPr>
        <w:t xml:space="preserve"> horizontal direction</w:t>
      </w:r>
      <w:r w:rsidR="0043475C" w:rsidRPr="00F9351B">
        <w:rPr>
          <w:rFonts w:ascii="Times New Roman" w:hAnsi="Times New Roman" w:cs="Times New Roman"/>
          <w:lang w:val="en-GB"/>
        </w:rPr>
        <w:t>,</w:t>
      </w:r>
      <w:r w:rsidR="00FE0249" w:rsidRPr="00F9351B">
        <w:rPr>
          <w:rFonts w:ascii="Times New Roman" w:hAnsi="Times New Roman" w:cs="Times New Roman"/>
          <w:lang w:val="en-GB"/>
        </w:rPr>
        <w:t xml:space="preserve"> and 3 padding cells</w:t>
      </w:r>
      <w:r w:rsidR="0043475C" w:rsidRPr="00F9351B">
        <w:rPr>
          <w:rFonts w:ascii="Times New Roman" w:hAnsi="Times New Roman" w:cs="Times New Roman"/>
          <w:lang w:val="en-GB"/>
        </w:rPr>
        <w:t xml:space="preserve"> are included</w:t>
      </w:r>
      <w:r w:rsidR="00FE0249" w:rsidRPr="00F9351B">
        <w:rPr>
          <w:rFonts w:ascii="Times New Roman" w:hAnsi="Times New Roman" w:cs="Times New Roman"/>
          <w:lang w:val="en-GB"/>
        </w:rPr>
        <w:t xml:space="preserve"> at the bottom of </w:t>
      </w:r>
      <w:r w:rsidR="0043475C" w:rsidRPr="00F9351B">
        <w:rPr>
          <w:rFonts w:ascii="Times New Roman" w:hAnsi="Times New Roman" w:cs="Times New Roman"/>
          <w:lang w:val="en-GB"/>
        </w:rPr>
        <w:t xml:space="preserve">the </w:t>
      </w:r>
      <w:r w:rsidR="00FE0249" w:rsidRPr="00F9351B">
        <w:rPr>
          <w:rFonts w:ascii="Times New Roman" w:hAnsi="Times New Roman" w:cs="Times New Roman"/>
          <w:lang w:val="en-GB"/>
        </w:rPr>
        <w:t>reference density model (Grav</w:t>
      </w:r>
      <w:r w:rsidR="00394847">
        <w:rPr>
          <w:rFonts w:ascii="Times New Roman" w:hAnsi="Times New Roman" w:cs="Times New Roman"/>
          <w:lang w:val="en-GB"/>
        </w:rPr>
        <w:t xml:space="preserve">3D </w:t>
      </w:r>
      <w:r w:rsidR="00FE0249" w:rsidRPr="00F9351B">
        <w:rPr>
          <w:rFonts w:ascii="Times New Roman" w:hAnsi="Times New Roman" w:cs="Times New Roman"/>
          <w:lang w:val="en-GB"/>
        </w:rPr>
        <w:t xml:space="preserve">5.0). </w:t>
      </w:r>
      <w:r w:rsidR="002922E6" w:rsidRPr="00F9351B">
        <w:rPr>
          <w:rFonts w:ascii="Times New Roman" w:hAnsi="Times New Roman" w:cs="Times New Roman"/>
          <w:lang w:val="en-GB"/>
        </w:rPr>
        <w:t xml:space="preserve">Welford </w:t>
      </w:r>
      <w:r w:rsidR="008375BB">
        <w:rPr>
          <w:rFonts w:ascii="Times New Roman" w:hAnsi="Times New Roman" w:cs="Times New Roman"/>
          <w:lang w:val="en-GB"/>
        </w:rPr>
        <w:t xml:space="preserve">&amp; </w:t>
      </w:r>
      <w:r w:rsidR="008375BB" w:rsidRPr="008375BB">
        <w:rPr>
          <w:rFonts w:ascii="Times New Roman" w:hAnsi="Times New Roman" w:cs="Times New Roman"/>
          <w:lang w:val="en-GB"/>
        </w:rPr>
        <w:t xml:space="preserve">Hall </w:t>
      </w:r>
      <w:r w:rsidR="002922E6" w:rsidRPr="00F9351B">
        <w:rPr>
          <w:rFonts w:ascii="Times New Roman" w:hAnsi="Times New Roman" w:cs="Times New Roman"/>
          <w:lang w:val="en-GB"/>
        </w:rPr>
        <w:t>(2007) suggest that t</w:t>
      </w:r>
      <w:r w:rsidR="00FE7B73" w:rsidRPr="00F9351B">
        <w:rPr>
          <w:rFonts w:ascii="Times New Roman" w:hAnsi="Times New Roman" w:cs="Times New Roman"/>
          <w:lang w:val="en-GB"/>
        </w:rPr>
        <w:t xml:space="preserve">he choice of the vertical extent of the mesh is </w:t>
      </w:r>
      <w:r w:rsidR="002922E6" w:rsidRPr="00F9351B">
        <w:rPr>
          <w:rFonts w:ascii="Times New Roman" w:hAnsi="Times New Roman" w:cs="Times New Roman"/>
          <w:lang w:val="en-GB"/>
        </w:rPr>
        <w:t>very import</w:t>
      </w:r>
      <w:r w:rsidR="0043475C" w:rsidRPr="00F9351B">
        <w:rPr>
          <w:rFonts w:ascii="Times New Roman" w:hAnsi="Times New Roman" w:cs="Times New Roman"/>
          <w:lang w:val="en-GB"/>
        </w:rPr>
        <w:t xml:space="preserve">ant in correctly </w:t>
      </w:r>
      <w:r w:rsidR="0043475C" w:rsidRPr="00F9351B">
        <w:rPr>
          <w:rFonts w:ascii="Times New Roman" w:hAnsi="Times New Roman" w:cs="Times New Roman"/>
          <w:lang w:val="en-GB"/>
        </w:rPr>
        <w:lastRenderedPageBreak/>
        <w:t>delineating</w:t>
      </w:r>
      <w:r w:rsidR="0026412A" w:rsidRPr="00F9351B">
        <w:rPr>
          <w:rFonts w:ascii="Times New Roman" w:hAnsi="Times New Roman" w:cs="Times New Roman"/>
          <w:lang w:val="en-GB"/>
        </w:rPr>
        <w:t xml:space="preserve"> the size and position of anomal</w:t>
      </w:r>
      <w:r w:rsidR="0043475C" w:rsidRPr="00F9351B">
        <w:rPr>
          <w:rFonts w:ascii="Times New Roman" w:hAnsi="Times New Roman" w:cs="Times New Roman"/>
          <w:lang w:val="en-GB"/>
        </w:rPr>
        <w:t>ous rock bodies</w:t>
      </w:r>
      <w:r w:rsidR="0026412A" w:rsidRPr="00F9351B">
        <w:rPr>
          <w:rFonts w:ascii="Times New Roman" w:hAnsi="Times New Roman" w:cs="Times New Roman"/>
          <w:lang w:val="en-GB"/>
        </w:rPr>
        <w:t xml:space="preserve"> </w:t>
      </w:r>
      <w:r w:rsidR="002922E6" w:rsidRPr="00F9351B">
        <w:rPr>
          <w:rFonts w:ascii="Times New Roman" w:hAnsi="Times New Roman" w:cs="Times New Roman"/>
          <w:lang w:val="en-GB"/>
        </w:rPr>
        <w:t xml:space="preserve">and </w:t>
      </w:r>
      <w:r w:rsidR="0043475C" w:rsidRPr="00F9351B">
        <w:rPr>
          <w:rFonts w:ascii="Times New Roman" w:hAnsi="Times New Roman" w:cs="Times New Roman"/>
          <w:lang w:val="en-GB"/>
        </w:rPr>
        <w:t>should</w:t>
      </w:r>
      <w:r w:rsidR="0026412A" w:rsidRPr="00F9351B">
        <w:rPr>
          <w:rFonts w:ascii="Times New Roman" w:hAnsi="Times New Roman" w:cs="Times New Roman"/>
          <w:lang w:val="en-GB"/>
        </w:rPr>
        <w:t xml:space="preserve"> be </w:t>
      </w:r>
      <w:r w:rsidR="002922E6" w:rsidRPr="00F9351B">
        <w:rPr>
          <w:rFonts w:ascii="Times New Roman" w:hAnsi="Times New Roman" w:cs="Times New Roman"/>
          <w:lang w:val="en-GB"/>
        </w:rPr>
        <w:t xml:space="preserve">tested </w:t>
      </w:r>
      <w:r w:rsidR="0043475C" w:rsidRPr="00F9351B">
        <w:rPr>
          <w:rFonts w:ascii="Times New Roman" w:hAnsi="Times New Roman" w:cs="Times New Roman"/>
          <w:lang w:val="en-GB"/>
        </w:rPr>
        <w:t xml:space="preserve">through </w:t>
      </w:r>
      <w:r w:rsidR="002922E6" w:rsidRPr="00F9351B">
        <w:rPr>
          <w:rFonts w:ascii="Times New Roman" w:hAnsi="Times New Roman" w:cs="Times New Roman"/>
          <w:lang w:val="en-GB"/>
        </w:rPr>
        <w:t xml:space="preserve">comparison with 2-D seismic profiles, because </w:t>
      </w:r>
      <w:r w:rsidR="00B26754" w:rsidRPr="00F9351B">
        <w:rPr>
          <w:rFonts w:ascii="Times New Roman" w:hAnsi="Times New Roman" w:cs="Times New Roman"/>
          <w:lang w:val="en-GB"/>
        </w:rPr>
        <w:t xml:space="preserve">information </w:t>
      </w:r>
      <w:r w:rsidR="0043475C" w:rsidRPr="00F9351B">
        <w:rPr>
          <w:rFonts w:ascii="Times New Roman" w:hAnsi="Times New Roman" w:cs="Times New Roman"/>
          <w:lang w:val="en-GB"/>
        </w:rPr>
        <w:t>on the</w:t>
      </w:r>
      <w:r w:rsidR="00394847">
        <w:rPr>
          <w:rFonts w:ascii="Times New Roman" w:hAnsi="Times New Roman" w:cs="Times New Roman"/>
          <w:lang w:val="en-GB"/>
        </w:rPr>
        <w:t xml:space="preserve"> </w:t>
      </w:r>
      <w:r w:rsidR="002922E6" w:rsidRPr="00F9351B">
        <w:rPr>
          <w:rFonts w:ascii="Times New Roman" w:hAnsi="Times New Roman" w:cs="Times New Roman"/>
          <w:lang w:val="en-GB"/>
        </w:rPr>
        <w:t xml:space="preserve">variations </w:t>
      </w:r>
      <w:r w:rsidR="0043475C" w:rsidRPr="00F9351B">
        <w:rPr>
          <w:rFonts w:ascii="Times New Roman" w:hAnsi="Times New Roman" w:cs="Times New Roman"/>
          <w:lang w:val="en-GB"/>
        </w:rPr>
        <w:t xml:space="preserve">in the </w:t>
      </w:r>
      <w:r w:rsidR="002922E6" w:rsidRPr="00F9351B">
        <w:rPr>
          <w:rFonts w:ascii="Times New Roman" w:hAnsi="Times New Roman" w:cs="Times New Roman"/>
          <w:lang w:val="en-GB"/>
        </w:rPr>
        <w:t xml:space="preserve">Moho </w:t>
      </w:r>
      <w:r w:rsidR="00A10B90" w:rsidRPr="00F9351B">
        <w:rPr>
          <w:rFonts w:ascii="Times New Roman" w:hAnsi="Times New Roman" w:cs="Times New Roman"/>
          <w:lang w:val="en-GB"/>
        </w:rPr>
        <w:t xml:space="preserve">is </w:t>
      </w:r>
      <w:r w:rsidR="00B26754" w:rsidRPr="00F9351B">
        <w:rPr>
          <w:rFonts w:ascii="Times New Roman" w:hAnsi="Times New Roman" w:cs="Times New Roman"/>
          <w:lang w:val="en-GB"/>
        </w:rPr>
        <w:t>not included in the reference density model before the inversion.</w:t>
      </w:r>
      <w:r w:rsidR="00B26754" w:rsidRPr="00BA7A5C">
        <w:rPr>
          <w:rFonts w:ascii="Times New Roman" w:hAnsi="Times New Roman" w:cs="Times New Roman"/>
          <w:lang w:val="en-GB"/>
        </w:rPr>
        <w:t xml:space="preserve"> </w:t>
      </w:r>
      <w:r w:rsidR="00394847" w:rsidRPr="00BA7A5C">
        <w:rPr>
          <w:rFonts w:ascii="Times New Roman" w:hAnsi="Times New Roman" w:cs="Times New Roman"/>
          <w:lang w:val="en-GB"/>
        </w:rPr>
        <w:t>Here</w:t>
      </w:r>
      <w:r w:rsidR="008E76EC" w:rsidRPr="00BA7A5C">
        <w:rPr>
          <w:rFonts w:ascii="Times New Roman" w:hAnsi="Times New Roman" w:cs="Times New Roman"/>
          <w:lang w:val="en-GB"/>
        </w:rPr>
        <w:t>, we</w:t>
      </w:r>
      <w:r w:rsidR="00B420B0" w:rsidRPr="00BA7A5C">
        <w:rPr>
          <w:rFonts w:ascii="Times New Roman" w:hAnsi="Times New Roman" w:cs="Times New Roman"/>
          <w:lang w:val="en-GB"/>
        </w:rPr>
        <w:t xml:space="preserve"> </w:t>
      </w:r>
      <w:del w:id="114" w:author="ji appple" w:date="2018-08-07T15:46:00Z">
        <w:r w:rsidR="00D05428" w:rsidRPr="00BA7A5C" w:rsidDel="00DE3DF5">
          <w:rPr>
            <w:rFonts w:ascii="Times New Roman" w:hAnsi="Times New Roman" w:cs="Times New Roman"/>
            <w:lang w:val="en-GB"/>
          </w:rPr>
          <w:delText xml:space="preserve">directly </w:delText>
        </w:r>
      </w:del>
      <w:ins w:id="115" w:author="ji appple" w:date="2018-08-07T15:46:00Z">
        <w:r w:rsidR="00DE3DF5">
          <w:rPr>
            <w:rFonts w:ascii="Times New Roman" w:hAnsi="Times New Roman" w:cs="Times New Roman"/>
            <w:lang w:val="en-GB"/>
          </w:rPr>
          <w:t>tested different mesh depth</w:t>
        </w:r>
      </w:ins>
      <w:ins w:id="116" w:author="ji appple" w:date="2018-08-07T17:29:00Z">
        <w:r w:rsidR="009606B6">
          <w:rPr>
            <w:rFonts w:ascii="Times New Roman" w:hAnsi="Times New Roman" w:cs="Times New Roman" w:hint="eastAsia"/>
            <w:lang w:val="en-GB"/>
          </w:rPr>
          <w:t>s</w:t>
        </w:r>
      </w:ins>
      <w:ins w:id="117" w:author="ji appple" w:date="2018-08-07T15:46:00Z">
        <w:r w:rsidR="00DE3DF5" w:rsidRPr="00BA7A5C">
          <w:rPr>
            <w:rFonts w:ascii="Times New Roman" w:hAnsi="Times New Roman" w:cs="Times New Roman"/>
            <w:lang w:val="en-GB"/>
          </w:rPr>
          <w:t xml:space="preserve"> </w:t>
        </w:r>
      </w:ins>
      <w:ins w:id="118" w:author="ji appple" w:date="2018-08-07T15:51:00Z">
        <w:r w:rsidR="004E1EAB">
          <w:rPr>
            <w:rFonts w:ascii="Times New Roman" w:hAnsi="Times New Roman" w:cs="Times New Roman"/>
            <w:lang w:val="en-GB"/>
          </w:rPr>
          <w:t>(</w:t>
        </w:r>
      </w:ins>
      <w:ins w:id="119" w:author="ji appple" w:date="2018-08-07T15:52:00Z">
        <w:r w:rsidR="00C057D1">
          <w:rPr>
            <w:rFonts w:ascii="Times New Roman" w:hAnsi="Times New Roman" w:cs="Times New Roman"/>
            <w:lang w:val="en-GB"/>
          </w:rPr>
          <w:t>see Supplement Material</w:t>
        </w:r>
      </w:ins>
      <w:ins w:id="120" w:author="ji appple" w:date="2018-08-07T15:51:00Z">
        <w:r w:rsidR="004E1EAB">
          <w:rPr>
            <w:rFonts w:ascii="Times New Roman" w:hAnsi="Times New Roman" w:cs="Times New Roman"/>
            <w:lang w:val="en-GB"/>
          </w:rPr>
          <w:t xml:space="preserve">) </w:t>
        </w:r>
      </w:ins>
      <w:ins w:id="121" w:author="ji appple" w:date="2018-08-07T15:46:00Z">
        <w:r w:rsidR="00DE3DF5">
          <w:rPr>
            <w:rFonts w:ascii="Times New Roman" w:hAnsi="Times New Roman" w:cs="Times New Roman"/>
            <w:lang w:val="en-GB"/>
          </w:rPr>
          <w:t xml:space="preserve">and </w:t>
        </w:r>
      </w:ins>
      <w:del w:id="122" w:author="ji appple" w:date="2018-07-17T09:24:00Z">
        <w:r w:rsidR="00B420B0" w:rsidRPr="00BA7A5C" w:rsidDel="00D24C87">
          <w:rPr>
            <w:rFonts w:ascii="Times New Roman" w:hAnsi="Times New Roman" w:cs="Times New Roman"/>
            <w:lang w:val="en-GB"/>
          </w:rPr>
          <w:delText xml:space="preserve">assume </w:delText>
        </w:r>
      </w:del>
      <w:ins w:id="123" w:author="ji appple" w:date="2018-07-17T09:24:00Z">
        <w:r w:rsidR="00D24C87">
          <w:rPr>
            <w:rFonts w:ascii="Times New Roman" w:hAnsi="Times New Roman" w:cs="Times New Roman" w:hint="eastAsia"/>
            <w:lang w:val="en-GB"/>
          </w:rPr>
          <w:t>select</w:t>
        </w:r>
      </w:ins>
      <w:ins w:id="124" w:author="ji appple" w:date="2018-08-07T15:47:00Z">
        <w:r w:rsidR="00DE3DF5">
          <w:rPr>
            <w:rFonts w:ascii="Times New Roman" w:hAnsi="Times New Roman" w:cs="Times New Roman"/>
            <w:lang w:val="en-GB"/>
          </w:rPr>
          <w:t>ed</w:t>
        </w:r>
      </w:ins>
      <w:ins w:id="125" w:author="ji appple" w:date="2018-07-17T09:24:00Z">
        <w:r w:rsidR="00D24C87" w:rsidRPr="00BA7A5C">
          <w:rPr>
            <w:rFonts w:ascii="Times New Roman" w:hAnsi="Times New Roman" w:cs="Times New Roman"/>
            <w:lang w:val="en-GB"/>
          </w:rPr>
          <w:t xml:space="preserve"> </w:t>
        </w:r>
      </w:ins>
      <w:r w:rsidR="00B420B0" w:rsidRPr="00BA7A5C">
        <w:rPr>
          <w:rFonts w:ascii="Times New Roman" w:hAnsi="Times New Roman" w:cs="Times New Roman"/>
          <w:lang w:val="en-GB"/>
        </w:rPr>
        <w:t xml:space="preserve">the </w:t>
      </w:r>
      <w:ins w:id="126" w:author="ji appple" w:date="2018-08-07T15:47:00Z">
        <w:r w:rsidR="00DE3DF5">
          <w:rPr>
            <w:rFonts w:ascii="Times New Roman" w:hAnsi="Times New Roman" w:cs="Times New Roman"/>
            <w:lang w:val="en-GB"/>
          </w:rPr>
          <w:t xml:space="preserve">appropriate </w:t>
        </w:r>
      </w:ins>
      <w:r w:rsidR="00B420B0" w:rsidRPr="00BA7A5C">
        <w:rPr>
          <w:rFonts w:ascii="Times New Roman" w:hAnsi="Times New Roman" w:cs="Times New Roman"/>
          <w:lang w:val="en-GB"/>
        </w:rPr>
        <w:t xml:space="preserve">vertical </w:t>
      </w:r>
      <w:r w:rsidR="00D05428" w:rsidRPr="00BA7A5C">
        <w:rPr>
          <w:rFonts w:ascii="Times New Roman" w:hAnsi="Times New Roman" w:cs="Times New Roman"/>
          <w:lang w:val="en-GB"/>
        </w:rPr>
        <w:t xml:space="preserve">extent of the mesh </w:t>
      </w:r>
      <w:ins w:id="127" w:author="ji appple" w:date="2018-07-17T09:26:00Z">
        <w:r w:rsidR="00D24C87">
          <w:rPr>
            <w:rFonts w:ascii="Times New Roman" w:hAnsi="Times New Roman" w:cs="Times New Roman"/>
            <w:lang w:val="en-GB"/>
          </w:rPr>
          <w:t>as 40 km</w:t>
        </w:r>
      </w:ins>
      <w:ins w:id="128" w:author="ji appple" w:date="2018-08-07T15:50:00Z">
        <w:r w:rsidR="00DE3DF5">
          <w:rPr>
            <w:rFonts w:ascii="Times New Roman" w:hAnsi="Times New Roman" w:cs="Times New Roman"/>
            <w:lang w:val="en-GB"/>
          </w:rPr>
          <w:t xml:space="preserve"> that</w:t>
        </w:r>
      </w:ins>
      <w:ins w:id="129" w:author="ji appple" w:date="2018-08-07T15:48:00Z">
        <w:r w:rsidR="00DE3DF5">
          <w:rPr>
            <w:rFonts w:ascii="Times New Roman" w:hAnsi="Times New Roman" w:cs="Times New Roman"/>
            <w:lang w:val="en-GB"/>
          </w:rPr>
          <w:t xml:space="preserve"> </w:t>
        </w:r>
      </w:ins>
      <w:del w:id="130" w:author="ji appple" w:date="2018-07-17T09:32:00Z">
        <w:r w:rsidR="00D05428" w:rsidRPr="00BA7A5C" w:rsidDel="00D24C87">
          <w:rPr>
            <w:rFonts w:ascii="Times New Roman" w:hAnsi="Times New Roman" w:cs="Times New Roman"/>
            <w:lang w:val="en-GB"/>
          </w:rPr>
          <w:delText xml:space="preserve">as long as </w:delText>
        </w:r>
      </w:del>
      <w:del w:id="131" w:author="ji appple" w:date="2018-08-07T15:48:00Z">
        <w:r w:rsidR="00D05428" w:rsidRPr="00BA7A5C" w:rsidDel="00DE3DF5">
          <w:rPr>
            <w:rFonts w:ascii="Times New Roman" w:hAnsi="Times New Roman" w:cs="Times New Roman"/>
            <w:lang w:val="en-GB"/>
          </w:rPr>
          <w:delText xml:space="preserve">it </w:delText>
        </w:r>
      </w:del>
      <w:r w:rsidR="00D05428" w:rsidRPr="00BA7A5C">
        <w:rPr>
          <w:rFonts w:ascii="Times New Roman" w:hAnsi="Times New Roman" w:cs="Times New Roman"/>
          <w:lang w:val="en-GB"/>
        </w:rPr>
        <w:t>underlies the Moho depth</w:t>
      </w:r>
      <w:r w:rsidR="00E41847" w:rsidRPr="00BA7A5C">
        <w:rPr>
          <w:rFonts w:ascii="Times New Roman" w:hAnsi="Times New Roman" w:cs="Times New Roman"/>
          <w:lang w:val="en-GB"/>
        </w:rPr>
        <w:t xml:space="preserve">. </w:t>
      </w:r>
      <w:r w:rsidR="00E41847" w:rsidRPr="00F9351B">
        <w:rPr>
          <w:rFonts w:ascii="Times New Roman" w:hAnsi="Times New Roman" w:cs="Times New Roman"/>
          <w:lang w:val="en-GB"/>
        </w:rPr>
        <w:t>The generated mesh thus</w:t>
      </w:r>
      <w:r w:rsidR="00D05428" w:rsidRPr="00F9351B">
        <w:rPr>
          <w:rFonts w:ascii="Times New Roman" w:hAnsi="Times New Roman" w:cs="Times New Roman"/>
          <w:lang w:val="en-GB"/>
        </w:rPr>
        <w:t xml:space="preserve"> contain</w:t>
      </w:r>
      <w:r w:rsidR="00E41847" w:rsidRPr="00F9351B">
        <w:rPr>
          <w:rFonts w:ascii="Times New Roman" w:hAnsi="Times New Roman" w:cs="Times New Roman"/>
          <w:lang w:val="en-GB"/>
        </w:rPr>
        <w:t>s</w:t>
      </w:r>
      <w:r w:rsidR="00D05428" w:rsidRPr="00F9351B">
        <w:rPr>
          <w:rFonts w:ascii="Times New Roman" w:hAnsi="Times New Roman" w:cs="Times New Roman"/>
          <w:lang w:val="en-GB"/>
        </w:rPr>
        <w:t xml:space="preserve"> </w:t>
      </w:r>
      <w:r w:rsidR="00E41847" w:rsidRPr="00F9351B">
        <w:rPr>
          <w:rFonts w:ascii="Times New Roman" w:hAnsi="Times New Roman" w:cs="Times New Roman"/>
          <w:lang w:val="en-GB"/>
        </w:rPr>
        <w:t>all of the</w:t>
      </w:r>
      <w:r w:rsidR="00D05428" w:rsidRPr="00F9351B">
        <w:rPr>
          <w:rFonts w:ascii="Times New Roman" w:hAnsi="Times New Roman" w:cs="Times New Roman"/>
          <w:lang w:val="en-GB"/>
        </w:rPr>
        <w:t xml:space="preserve"> bodies of anomalous rocks and density contrasts that </w:t>
      </w:r>
      <w:r w:rsidR="0052123B" w:rsidRPr="00F9351B">
        <w:rPr>
          <w:rFonts w:ascii="Times New Roman" w:hAnsi="Times New Roman" w:cs="Times New Roman"/>
          <w:lang w:val="en-GB"/>
        </w:rPr>
        <w:t>cor</w:t>
      </w:r>
      <w:r w:rsidR="00C9464D" w:rsidRPr="00F9351B">
        <w:rPr>
          <w:rFonts w:ascii="Times New Roman" w:hAnsi="Times New Roman" w:cs="Times New Roman"/>
          <w:lang w:val="en-GB"/>
        </w:rPr>
        <w:t xml:space="preserve">respond to the observed </w:t>
      </w:r>
      <w:r w:rsidR="00B40EA6" w:rsidRPr="00F9351B">
        <w:rPr>
          <w:rFonts w:ascii="Times New Roman" w:hAnsi="Times New Roman" w:cs="Times New Roman"/>
          <w:lang w:val="en-GB"/>
        </w:rPr>
        <w:t>free-air</w:t>
      </w:r>
      <w:r w:rsidR="00C9464D" w:rsidRPr="00F9351B">
        <w:rPr>
          <w:rFonts w:ascii="Times New Roman" w:hAnsi="Times New Roman" w:cs="Times New Roman"/>
          <w:lang w:val="en-GB"/>
        </w:rPr>
        <w:t xml:space="preserve"> gravity anomal</w:t>
      </w:r>
      <w:r w:rsidR="00E41847" w:rsidRPr="00F9351B">
        <w:rPr>
          <w:rFonts w:ascii="Times New Roman" w:hAnsi="Times New Roman" w:cs="Times New Roman"/>
          <w:lang w:val="en-GB"/>
        </w:rPr>
        <w:t>ies</w:t>
      </w:r>
      <w:r w:rsidR="00C9464D" w:rsidRPr="00F9351B">
        <w:rPr>
          <w:rFonts w:ascii="Times New Roman" w:hAnsi="Times New Roman" w:cs="Times New Roman"/>
          <w:lang w:val="en-GB"/>
        </w:rPr>
        <w:t>.</w:t>
      </w:r>
    </w:p>
    <w:p w14:paraId="3E36DE8D" w14:textId="077A3429" w:rsidR="0050488A" w:rsidRPr="00F9351B" w:rsidRDefault="008072C6" w:rsidP="00283A39">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 xml:space="preserve">A bathymetric </w:t>
      </w:r>
      <w:r w:rsidR="00B3051D" w:rsidRPr="00F9351B">
        <w:rPr>
          <w:rFonts w:ascii="Times New Roman" w:hAnsi="Times New Roman" w:cs="Times New Roman"/>
          <w:lang w:val="en-GB"/>
        </w:rPr>
        <w:t xml:space="preserve">grid </w:t>
      </w:r>
      <w:r w:rsidRPr="00F9351B">
        <w:rPr>
          <w:rFonts w:ascii="Times New Roman" w:hAnsi="Times New Roman" w:cs="Times New Roman"/>
          <w:lang w:val="en-GB"/>
        </w:rPr>
        <w:t xml:space="preserve">covering </w:t>
      </w:r>
      <w:r w:rsidR="00B3051D" w:rsidRPr="00F9351B">
        <w:rPr>
          <w:rFonts w:ascii="Times New Roman" w:hAnsi="Times New Roman" w:cs="Times New Roman"/>
          <w:lang w:val="en-GB"/>
        </w:rPr>
        <w:t xml:space="preserve">the Ross Sea </w:t>
      </w:r>
      <w:r w:rsidRPr="00F9351B">
        <w:rPr>
          <w:rFonts w:ascii="Times New Roman" w:hAnsi="Times New Roman" w:cs="Times New Roman"/>
          <w:lang w:val="en-GB"/>
        </w:rPr>
        <w:t xml:space="preserve">is </w:t>
      </w:r>
      <w:r w:rsidR="00B3051D" w:rsidRPr="00F9351B">
        <w:rPr>
          <w:rFonts w:ascii="Times New Roman" w:hAnsi="Times New Roman" w:cs="Times New Roman"/>
          <w:lang w:val="en-GB"/>
        </w:rPr>
        <w:t xml:space="preserve">extracted from the </w:t>
      </w:r>
      <w:r w:rsidRPr="00F9351B">
        <w:rPr>
          <w:rFonts w:ascii="Times New Roman" w:hAnsi="Times New Roman" w:cs="Times New Roman"/>
          <w:lang w:val="en-GB"/>
        </w:rPr>
        <w:t>General Bathymetric Chart of the Oceans</w:t>
      </w:r>
      <w:r w:rsidR="00B3051D" w:rsidRPr="00F9351B">
        <w:rPr>
          <w:rFonts w:ascii="Times New Roman" w:hAnsi="Times New Roman" w:cs="Times New Roman"/>
          <w:lang w:val="en-GB"/>
        </w:rPr>
        <w:t xml:space="preserve"> (</w:t>
      </w:r>
      <w:r w:rsidRPr="00F9351B">
        <w:rPr>
          <w:rFonts w:ascii="Times New Roman" w:hAnsi="Times New Roman" w:cs="Times New Roman"/>
          <w:lang w:val="en-GB"/>
        </w:rPr>
        <w:t>GEBCO</w:t>
      </w:r>
      <w:r w:rsidR="00B3051D" w:rsidRPr="00F9351B">
        <w:rPr>
          <w:rFonts w:ascii="Times New Roman" w:hAnsi="Times New Roman" w:cs="Times New Roman"/>
          <w:lang w:val="en-GB"/>
        </w:rPr>
        <w:t>) with</w:t>
      </w:r>
      <w:r w:rsidRPr="00F9351B">
        <w:rPr>
          <w:rFonts w:ascii="Times New Roman" w:hAnsi="Times New Roman" w:cs="Times New Roman"/>
          <w:lang w:val="en-GB"/>
        </w:rPr>
        <w:t xml:space="preserve"> a</w:t>
      </w:r>
      <w:r w:rsidR="00B3051D" w:rsidRPr="00F9351B">
        <w:rPr>
          <w:rFonts w:ascii="Times New Roman" w:hAnsi="Times New Roman" w:cs="Times New Roman"/>
          <w:lang w:val="en-GB"/>
        </w:rPr>
        <w:t xml:space="preserve"> grid spacing of 0.5</w:t>
      </w:r>
      <w:r w:rsidR="00163F7B">
        <w:rPr>
          <w:rFonts w:ascii="Times New Roman" w:hAnsi="Times New Roman" w:cs="Times New Roman"/>
          <w:lang w:val="en-GB"/>
        </w:rPr>
        <w:t>'</w:t>
      </w:r>
      <w:r w:rsidR="006F03D0" w:rsidRPr="00F9351B">
        <w:rPr>
          <w:rFonts w:ascii="Times New Roman" w:hAnsi="Times New Roman" w:cs="Times New Roman"/>
          <w:lang w:val="en-GB"/>
        </w:rPr>
        <w:t>. The study area mainly covers the continental</w:t>
      </w:r>
      <w:r w:rsidR="008D34E0" w:rsidRPr="00F9351B">
        <w:rPr>
          <w:rFonts w:ascii="Times New Roman" w:hAnsi="Times New Roman" w:cs="Times New Roman"/>
          <w:lang w:val="en-GB"/>
        </w:rPr>
        <w:t xml:space="preserve"> shelf, where the depths are generally less than</w:t>
      </w:r>
      <w:r w:rsidR="006F03D0" w:rsidRPr="00F9351B">
        <w:rPr>
          <w:rFonts w:ascii="Times New Roman" w:hAnsi="Times New Roman" w:cs="Times New Roman"/>
          <w:lang w:val="en-GB"/>
        </w:rPr>
        <w:t xml:space="preserve"> </w:t>
      </w:r>
      <w:r w:rsidR="00037CCC" w:rsidRPr="00F9351B">
        <w:rPr>
          <w:rFonts w:ascii="Times New Roman" w:hAnsi="Times New Roman" w:cs="Times New Roman"/>
          <w:lang w:val="en-GB"/>
        </w:rPr>
        <w:t xml:space="preserve">1000 </w:t>
      </w:r>
      <w:r w:rsidR="006F03D0" w:rsidRPr="00F9351B">
        <w:rPr>
          <w:rFonts w:ascii="Times New Roman" w:hAnsi="Times New Roman" w:cs="Times New Roman"/>
          <w:lang w:val="en-GB"/>
        </w:rPr>
        <w:t xml:space="preserve">m. The deepest area </w:t>
      </w:r>
      <w:r w:rsidR="00546FB5" w:rsidRPr="00F9351B">
        <w:rPr>
          <w:rFonts w:ascii="Times New Roman" w:hAnsi="Times New Roman" w:cs="Times New Roman"/>
          <w:lang w:val="en-GB"/>
        </w:rPr>
        <w:t xml:space="preserve">on </w:t>
      </w:r>
      <w:r w:rsidR="002A6F57" w:rsidRPr="00F9351B">
        <w:rPr>
          <w:rFonts w:ascii="Times New Roman" w:hAnsi="Times New Roman" w:cs="Times New Roman"/>
          <w:lang w:val="en-GB"/>
        </w:rPr>
        <w:t xml:space="preserve">the continental shelf </w:t>
      </w:r>
      <w:r w:rsidR="006F03D0" w:rsidRPr="00F9351B">
        <w:rPr>
          <w:rFonts w:ascii="Times New Roman" w:hAnsi="Times New Roman" w:cs="Times New Roman"/>
          <w:lang w:val="en-GB"/>
        </w:rPr>
        <w:t xml:space="preserve">is </w:t>
      </w:r>
      <w:r w:rsidR="00546FB5" w:rsidRPr="00F9351B">
        <w:rPr>
          <w:rFonts w:ascii="Times New Roman" w:hAnsi="Times New Roman" w:cs="Times New Roman"/>
          <w:lang w:val="en-GB"/>
        </w:rPr>
        <w:t xml:space="preserve">the </w:t>
      </w:r>
      <w:proofErr w:type="spellStart"/>
      <w:r w:rsidR="002A6F57" w:rsidRPr="00F9351B">
        <w:rPr>
          <w:rFonts w:ascii="Times New Roman" w:hAnsi="Times New Roman" w:cs="Times New Roman"/>
          <w:lang w:val="en-GB"/>
        </w:rPr>
        <w:t>Drygalski</w:t>
      </w:r>
      <w:proofErr w:type="spellEnd"/>
      <w:r w:rsidR="002A6F57" w:rsidRPr="00F9351B">
        <w:rPr>
          <w:rFonts w:ascii="Times New Roman" w:hAnsi="Times New Roman" w:cs="Times New Roman"/>
          <w:lang w:val="en-GB"/>
        </w:rPr>
        <w:t xml:space="preserve"> Basin</w:t>
      </w:r>
      <w:r w:rsidR="00546FB5" w:rsidRPr="00F9351B">
        <w:rPr>
          <w:rFonts w:ascii="Times New Roman" w:hAnsi="Times New Roman" w:cs="Times New Roman"/>
          <w:lang w:val="en-GB"/>
        </w:rPr>
        <w:t>,</w:t>
      </w:r>
      <w:r w:rsidR="002A6F57" w:rsidRPr="00F9351B">
        <w:rPr>
          <w:rFonts w:ascii="Times New Roman" w:hAnsi="Times New Roman" w:cs="Times New Roman"/>
          <w:lang w:val="en-GB"/>
        </w:rPr>
        <w:t xml:space="preserve"> which extends 150 km </w:t>
      </w:r>
      <w:r w:rsidR="00546FB5" w:rsidRPr="00F9351B">
        <w:rPr>
          <w:rFonts w:ascii="Times New Roman" w:hAnsi="Times New Roman" w:cs="Times New Roman"/>
          <w:lang w:val="en-GB"/>
        </w:rPr>
        <w:t xml:space="preserve">north </w:t>
      </w:r>
      <w:r w:rsidR="002A6F57" w:rsidRPr="00F9351B">
        <w:rPr>
          <w:rFonts w:ascii="Times New Roman" w:hAnsi="Times New Roman" w:cs="Times New Roman"/>
          <w:lang w:val="en-GB"/>
        </w:rPr>
        <w:t>from</w:t>
      </w:r>
      <w:r w:rsidR="006F03D0" w:rsidRPr="00F9351B">
        <w:rPr>
          <w:rFonts w:ascii="Times New Roman" w:hAnsi="Times New Roman" w:cs="Times New Roman"/>
          <w:lang w:val="en-GB"/>
        </w:rPr>
        <w:t xml:space="preserve"> the </w:t>
      </w:r>
      <w:proofErr w:type="spellStart"/>
      <w:r w:rsidR="006F03D0" w:rsidRPr="00F9351B">
        <w:rPr>
          <w:rFonts w:ascii="Times New Roman" w:hAnsi="Times New Roman" w:cs="Times New Roman"/>
          <w:lang w:val="en-GB"/>
        </w:rPr>
        <w:t>Dryg</w:t>
      </w:r>
      <w:r w:rsidR="00A216E3" w:rsidRPr="00F9351B">
        <w:rPr>
          <w:rFonts w:ascii="Times New Roman" w:hAnsi="Times New Roman" w:cs="Times New Roman"/>
          <w:lang w:val="en-GB"/>
        </w:rPr>
        <w:t>alski</w:t>
      </w:r>
      <w:proofErr w:type="spellEnd"/>
      <w:r w:rsidR="006F03D0" w:rsidRPr="00F9351B">
        <w:rPr>
          <w:rFonts w:ascii="Times New Roman" w:hAnsi="Times New Roman" w:cs="Times New Roman"/>
          <w:lang w:val="en-GB"/>
        </w:rPr>
        <w:t xml:space="preserve"> </w:t>
      </w:r>
      <w:r w:rsidR="00546FB5" w:rsidRPr="00F9351B">
        <w:rPr>
          <w:rFonts w:ascii="Times New Roman" w:hAnsi="Times New Roman" w:cs="Times New Roman"/>
          <w:lang w:val="en-GB"/>
        </w:rPr>
        <w:t>Ic</w:t>
      </w:r>
      <w:r w:rsidR="00A216E3" w:rsidRPr="00F9351B">
        <w:rPr>
          <w:rFonts w:ascii="Times New Roman" w:hAnsi="Times New Roman" w:cs="Times New Roman"/>
          <w:lang w:val="en-GB"/>
        </w:rPr>
        <w:t>e</w:t>
      </w:r>
      <w:r w:rsidR="00242A4F" w:rsidRPr="00F9351B">
        <w:rPr>
          <w:rFonts w:ascii="Times New Roman" w:hAnsi="Times New Roman" w:cs="Times New Roman"/>
          <w:lang w:val="en-GB"/>
        </w:rPr>
        <w:t xml:space="preserve"> </w:t>
      </w:r>
      <w:r w:rsidR="00546FB5" w:rsidRPr="00F9351B">
        <w:rPr>
          <w:rFonts w:ascii="Times New Roman" w:hAnsi="Times New Roman" w:cs="Times New Roman"/>
          <w:lang w:val="en-GB"/>
        </w:rPr>
        <w:t>T</w:t>
      </w:r>
      <w:r w:rsidR="00A216E3" w:rsidRPr="00F9351B">
        <w:rPr>
          <w:rFonts w:ascii="Times New Roman" w:hAnsi="Times New Roman" w:cs="Times New Roman"/>
          <w:lang w:val="en-GB"/>
        </w:rPr>
        <w:t>ongue</w:t>
      </w:r>
      <w:r w:rsidR="002A6F57" w:rsidRPr="00F9351B">
        <w:rPr>
          <w:rFonts w:ascii="Times New Roman" w:hAnsi="Times New Roman" w:cs="Times New Roman"/>
          <w:lang w:val="en-GB"/>
        </w:rPr>
        <w:t xml:space="preserve"> </w:t>
      </w:r>
      <w:r w:rsidR="00546FB5" w:rsidRPr="00F9351B">
        <w:rPr>
          <w:rFonts w:ascii="Times New Roman" w:hAnsi="Times New Roman" w:cs="Times New Roman"/>
          <w:lang w:val="en-GB"/>
        </w:rPr>
        <w:t>to the northeast</w:t>
      </w:r>
      <w:r w:rsidR="002A6F57" w:rsidRPr="00F9351B">
        <w:rPr>
          <w:rFonts w:ascii="Times New Roman" w:hAnsi="Times New Roman" w:cs="Times New Roman"/>
          <w:lang w:val="en-GB"/>
        </w:rPr>
        <w:t xml:space="preserve"> </w:t>
      </w:r>
      <w:r w:rsidR="00BD450F">
        <w:rPr>
          <w:rFonts w:ascii="Times New Roman" w:hAnsi="Times New Roman" w:cs="Times New Roman"/>
          <w:lang w:val="en-GB"/>
        </w:rPr>
        <w:t>(Fig. 2a</w:t>
      </w:r>
      <w:r w:rsidR="00A216E3" w:rsidRPr="00F9351B">
        <w:rPr>
          <w:rFonts w:ascii="Times New Roman" w:hAnsi="Times New Roman" w:cs="Times New Roman"/>
          <w:lang w:val="en-GB"/>
        </w:rPr>
        <w:t>).</w:t>
      </w:r>
      <w:r w:rsidR="00037CCC" w:rsidRPr="00F9351B">
        <w:rPr>
          <w:rFonts w:ascii="Times New Roman" w:hAnsi="Times New Roman" w:cs="Times New Roman"/>
          <w:lang w:val="en-GB"/>
        </w:rPr>
        <w:t xml:space="preserve"> </w:t>
      </w:r>
      <w:r w:rsidR="004800CD" w:rsidRPr="00F9351B">
        <w:rPr>
          <w:rFonts w:ascii="Times New Roman" w:hAnsi="Times New Roman" w:cs="Times New Roman"/>
          <w:lang w:val="en-GB"/>
        </w:rPr>
        <w:t xml:space="preserve">The </w:t>
      </w:r>
      <w:r w:rsidR="00A551E3" w:rsidRPr="00F9351B">
        <w:rPr>
          <w:rFonts w:ascii="Times New Roman" w:hAnsi="Times New Roman" w:cs="Times New Roman"/>
          <w:lang w:val="en-GB"/>
        </w:rPr>
        <w:t>deep ocean basin</w:t>
      </w:r>
      <w:r w:rsidR="00546FB5" w:rsidRPr="00F9351B">
        <w:rPr>
          <w:rFonts w:ascii="Times New Roman" w:hAnsi="Times New Roman" w:cs="Times New Roman"/>
          <w:lang w:val="en-GB"/>
        </w:rPr>
        <w:t xml:space="preserve"> </w:t>
      </w:r>
      <w:del w:id="132" w:author="ji appple" w:date="2018-07-17T09:32:00Z">
        <w:r w:rsidR="00546FB5" w:rsidRPr="00F9351B" w:rsidDel="00D24C87">
          <w:rPr>
            <w:rFonts w:ascii="Times New Roman" w:hAnsi="Times New Roman" w:cs="Times New Roman"/>
            <w:lang w:val="en-GB"/>
          </w:rPr>
          <w:delText xml:space="preserve">located </w:delText>
        </w:r>
        <w:r w:rsidR="004800CD" w:rsidRPr="00F9351B" w:rsidDel="00D24C87">
          <w:rPr>
            <w:rFonts w:ascii="Times New Roman" w:hAnsi="Times New Roman" w:cs="Times New Roman"/>
            <w:lang w:val="en-GB"/>
          </w:rPr>
          <w:delText>in the north</w:delText>
        </w:r>
        <w:r w:rsidR="00546FB5" w:rsidRPr="00F9351B" w:rsidDel="00D24C87">
          <w:rPr>
            <w:rFonts w:ascii="Times New Roman" w:hAnsi="Times New Roman" w:cs="Times New Roman"/>
            <w:lang w:val="en-GB"/>
          </w:rPr>
          <w:delText>ern portion</w:delText>
        </w:r>
      </w:del>
      <w:ins w:id="133" w:author="ji appple" w:date="2018-07-17T09:32:00Z">
        <w:r w:rsidR="00D24C87">
          <w:rPr>
            <w:rFonts w:ascii="Times New Roman" w:hAnsi="Times New Roman" w:cs="Times New Roman"/>
            <w:lang w:val="en-GB"/>
          </w:rPr>
          <w:t>north</w:t>
        </w:r>
        <w:r w:rsidR="00405BB9">
          <w:rPr>
            <w:rFonts w:ascii="Times New Roman" w:hAnsi="Times New Roman" w:cs="Times New Roman"/>
            <w:lang w:val="en-GB"/>
          </w:rPr>
          <w:t>east</w:t>
        </w:r>
      </w:ins>
      <w:r w:rsidR="004800CD" w:rsidRPr="00F9351B">
        <w:rPr>
          <w:rFonts w:ascii="Times New Roman" w:hAnsi="Times New Roman" w:cs="Times New Roman"/>
          <w:lang w:val="en-GB"/>
        </w:rPr>
        <w:t xml:space="preserve"> of the study area </w:t>
      </w:r>
      <w:ins w:id="134" w:author="ji appple" w:date="2018-07-17T09:33:00Z">
        <w:r w:rsidR="00405BB9">
          <w:rPr>
            <w:rFonts w:ascii="Times New Roman" w:hAnsi="Times New Roman" w:cs="Times New Roman"/>
            <w:lang w:val="en-GB"/>
          </w:rPr>
          <w:t xml:space="preserve">and continental shelf is </w:t>
        </w:r>
      </w:ins>
      <w:del w:id="135" w:author="ji appple" w:date="2018-07-17T09:33:00Z">
        <w:r w:rsidR="00546FB5" w:rsidRPr="00F9351B" w:rsidDel="00405BB9">
          <w:rPr>
            <w:rFonts w:ascii="Times New Roman" w:hAnsi="Times New Roman" w:cs="Times New Roman"/>
            <w:lang w:val="en-GB"/>
          </w:rPr>
          <w:delText>are</w:delText>
        </w:r>
        <w:r w:rsidR="00A301C6" w:rsidDel="00405BB9">
          <w:rPr>
            <w:rFonts w:ascii="Times New Roman" w:hAnsi="Times New Roman" w:cs="Times New Roman"/>
            <w:lang w:val="en-GB"/>
          </w:rPr>
          <w:delText xml:space="preserve"> </w:delText>
        </w:r>
      </w:del>
      <w:r w:rsidR="004800CD" w:rsidRPr="00F9351B">
        <w:rPr>
          <w:rFonts w:ascii="Times New Roman" w:hAnsi="Times New Roman" w:cs="Times New Roman"/>
          <w:lang w:val="en-GB"/>
        </w:rPr>
        <w:t xml:space="preserve">characterized </w:t>
      </w:r>
      <w:r w:rsidR="00546FB5" w:rsidRPr="00F9351B">
        <w:rPr>
          <w:rFonts w:ascii="Times New Roman" w:hAnsi="Times New Roman" w:cs="Times New Roman"/>
          <w:lang w:val="en-GB"/>
        </w:rPr>
        <w:t xml:space="preserve">by </w:t>
      </w:r>
      <w:del w:id="136" w:author="ji appple" w:date="2018-07-17T09:34:00Z">
        <w:r w:rsidR="00546FB5" w:rsidRPr="00F9351B" w:rsidDel="00405BB9">
          <w:rPr>
            <w:rFonts w:ascii="Times New Roman" w:hAnsi="Times New Roman" w:cs="Times New Roman"/>
            <w:lang w:val="en-GB"/>
          </w:rPr>
          <w:delText>large</w:delText>
        </w:r>
        <w:r w:rsidR="00A301C6" w:rsidDel="00405BB9">
          <w:rPr>
            <w:rFonts w:ascii="Times New Roman" w:hAnsi="Times New Roman" w:cs="Times New Roman"/>
            <w:lang w:val="en-GB"/>
          </w:rPr>
          <w:delText xml:space="preserve"> </w:delText>
        </w:r>
        <w:r w:rsidR="004800CD" w:rsidRPr="00F9351B" w:rsidDel="00405BB9">
          <w:rPr>
            <w:rFonts w:ascii="Times New Roman" w:hAnsi="Times New Roman" w:cs="Times New Roman"/>
            <w:lang w:val="en-GB"/>
          </w:rPr>
          <w:delText>thick</w:delText>
        </w:r>
        <w:r w:rsidR="00546FB5" w:rsidRPr="00F9351B" w:rsidDel="00405BB9">
          <w:rPr>
            <w:rFonts w:ascii="Times New Roman" w:hAnsi="Times New Roman" w:cs="Times New Roman"/>
            <w:lang w:val="en-GB"/>
          </w:rPr>
          <w:delText>nesses of</w:delText>
        </w:r>
      </w:del>
      <w:ins w:id="137" w:author="ji appple" w:date="2018-07-17T09:34:00Z">
        <w:r w:rsidR="00405BB9">
          <w:rPr>
            <w:rFonts w:ascii="Times New Roman" w:hAnsi="Times New Roman" w:cs="Times New Roman"/>
            <w:lang w:val="en-GB"/>
          </w:rPr>
          <w:t>deep</w:t>
        </w:r>
      </w:ins>
      <w:r w:rsidR="004800CD" w:rsidRPr="00F9351B">
        <w:rPr>
          <w:rFonts w:ascii="Times New Roman" w:hAnsi="Times New Roman" w:cs="Times New Roman"/>
          <w:lang w:val="en-GB"/>
        </w:rPr>
        <w:t xml:space="preserve"> ocean water </w:t>
      </w:r>
      <w:del w:id="138" w:author="ji appple" w:date="2018-07-17T09:34:00Z">
        <w:r w:rsidR="004800CD" w:rsidRPr="00F9351B" w:rsidDel="00405BB9">
          <w:rPr>
            <w:rFonts w:ascii="Times New Roman" w:hAnsi="Times New Roman" w:cs="Times New Roman"/>
            <w:lang w:val="en-GB"/>
          </w:rPr>
          <w:delText xml:space="preserve">and </w:delText>
        </w:r>
      </w:del>
      <w:r w:rsidR="004800CD" w:rsidRPr="00F9351B">
        <w:rPr>
          <w:rFonts w:ascii="Times New Roman" w:hAnsi="Times New Roman" w:cs="Times New Roman"/>
          <w:lang w:val="en-GB"/>
        </w:rPr>
        <w:t>reach</w:t>
      </w:r>
      <w:ins w:id="139" w:author="ji appple" w:date="2018-07-17T09:34:00Z">
        <w:r w:rsidR="00405BB9">
          <w:rPr>
            <w:rFonts w:ascii="Times New Roman" w:hAnsi="Times New Roman" w:cs="Times New Roman"/>
            <w:lang w:val="en-GB"/>
          </w:rPr>
          <w:t>ing</w:t>
        </w:r>
      </w:ins>
      <w:r w:rsidR="004800CD" w:rsidRPr="00F9351B">
        <w:rPr>
          <w:rFonts w:ascii="Times New Roman" w:hAnsi="Times New Roman" w:cs="Times New Roman"/>
          <w:lang w:val="en-GB"/>
        </w:rPr>
        <w:t xml:space="preserve"> a maximum depth of 4000 m. </w:t>
      </w:r>
      <w:r w:rsidR="00037CCC" w:rsidRPr="00F9351B">
        <w:rPr>
          <w:rFonts w:ascii="Times New Roman" w:hAnsi="Times New Roman" w:cs="Times New Roman"/>
          <w:lang w:val="en-GB"/>
        </w:rPr>
        <w:t>The</w:t>
      </w:r>
      <w:r w:rsidR="006E497E" w:rsidRPr="00F9351B">
        <w:rPr>
          <w:rFonts w:ascii="Times New Roman" w:hAnsi="Times New Roman" w:cs="Times New Roman"/>
          <w:lang w:val="en-GB"/>
        </w:rPr>
        <w:t xml:space="preserve"> seafloor bathymetry </w:t>
      </w:r>
      <w:r w:rsidR="00E12FE8" w:rsidRPr="00F9351B">
        <w:rPr>
          <w:rFonts w:ascii="Times New Roman" w:hAnsi="Times New Roman" w:cs="Times New Roman"/>
          <w:lang w:val="en-GB"/>
        </w:rPr>
        <w:t xml:space="preserve">is </w:t>
      </w:r>
      <w:r w:rsidR="006E497E" w:rsidRPr="00F9351B">
        <w:rPr>
          <w:rFonts w:ascii="Times New Roman" w:hAnsi="Times New Roman" w:cs="Times New Roman"/>
          <w:lang w:val="en-GB"/>
        </w:rPr>
        <w:t>incor</w:t>
      </w:r>
      <w:r w:rsidR="00B24173" w:rsidRPr="00F9351B">
        <w:rPr>
          <w:rFonts w:ascii="Times New Roman" w:hAnsi="Times New Roman" w:cs="Times New Roman"/>
          <w:lang w:val="en-GB"/>
        </w:rPr>
        <w:t>p</w:t>
      </w:r>
      <w:r w:rsidR="006E497E" w:rsidRPr="00F9351B">
        <w:rPr>
          <w:rFonts w:ascii="Times New Roman" w:hAnsi="Times New Roman" w:cs="Times New Roman"/>
          <w:lang w:val="en-GB"/>
        </w:rPr>
        <w:t>o</w:t>
      </w:r>
      <w:r w:rsidR="00B24173" w:rsidRPr="00F9351B">
        <w:rPr>
          <w:rFonts w:ascii="Times New Roman" w:hAnsi="Times New Roman" w:cs="Times New Roman"/>
          <w:lang w:val="en-GB"/>
        </w:rPr>
        <w:t>r</w:t>
      </w:r>
      <w:r w:rsidR="006E497E" w:rsidRPr="00F9351B">
        <w:rPr>
          <w:rFonts w:ascii="Times New Roman" w:hAnsi="Times New Roman" w:cs="Times New Roman"/>
          <w:lang w:val="en-GB"/>
        </w:rPr>
        <w:t>a</w:t>
      </w:r>
      <w:r w:rsidR="00B24173" w:rsidRPr="00F9351B">
        <w:rPr>
          <w:rFonts w:ascii="Times New Roman" w:hAnsi="Times New Roman" w:cs="Times New Roman"/>
          <w:lang w:val="en-GB"/>
        </w:rPr>
        <w:t>ted into the referen</w:t>
      </w:r>
      <w:r w:rsidR="00CE5D15" w:rsidRPr="00F9351B">
        <w:rPr>
          <w:rFonts w:ascii="Times New Roman" w:hAnsi="Times New Roman" w:cs="Times New Roman"/>
          <w:lang w:val="en-GB"/>
        </w:rPr>
        <w:t>ce density model as Layer 1</w:t>
      </w:r>
      <w:r w:rsidR="002655BB" w:rsidRPr="00F9351B">
        <w:rPr>
          <w:rFonts w:ascii="Times New Roman" w:hAnsi="Times New Roman" w:cs="Times New Roman"/>
          <w:lang w:val="en-GB"/>
        </w:rPr>
        <w:t>,</w:t>
      </w:r>
      <w:r w:rsidR="00CE5D15" w:rsidRPr="00F9351B">
        <w:rPr>
          <w:rFonts w:ascii="Times New Roman" w:hAnsi="Times New Roman" w:cs="Times New Roman"/>
          <w:lang w:val="en-GB"/>
        </w:rPr>
        <w:t xml:space="preserve"> and the </w:t>
      </w:r>
      <w:r w:rsidR="007C196D" w:rsidRPr="00F9351B">
        <w:rPr>
          <w:rFonts w:ascii="Times New Roman" w:hAnsi="Times New Roman" w:cs="Times New Roman"/>
          <w:lang w:val="en-GB"/>
        </w:rPr>
        <w:t xml:space="preserve">density of </w:t>
      </w:r>
      <w:r w:rsidR="00535510">
        <w:rPr>
          <w:rFonts w:ascii="Times New Roman" w:hAnsi="Times New Roman" w:cs="Times New Roman"/>
          <w:lang w:val="en-GB"/>
        </w:rPr>
        <w:t>sea</w:t>
      </w:r>
      <w:r w:rsidR="00CE5D15" w:rsidRPr="00F9351B">
        <w:rPr>
          <w:rFonts w:ascii="Times New Roman" w:hAnsi="Times New Roman" w:cs="Times New Roman"/>
          <w:lang w:val="en-GB"/>
        </w:rPr>
        <w:t xml:space="preserve">water </w:t>
      </w:r>
      <w:r w:rsidR="00E12FE8" w:rsidRPr="00F9351B">
        <w:rPr>
          <w:rFonts w:ascii="Times New Roman" w:hAnsi="Times New Roman" w:cs="Times New Roman"/>
          <w:lang w:val="en-GB"/>
        </w:rPr>
        <w:t xml:space="preserve">is </w:t>
      </w:r>
      <w:r w:rsidR="002655BB" w:rsidRPr="00F9351B">
        <w:rPr>
          <w:rFonts w:ascii="Times New Roman" w:hAnsi="Times New Roman" w:cs="Times New Roman"/>
          <w:lang w:val="en-GB"/>
        </w:rPr>
        <w:t xml:space="preserve">set to </w:t>
      </w:r>
      <w:r w:rsidR="002368F7" w:rsidRPr="00F9351B">
        <w:rPr>
          <w:rFonts w:ascii="Times New Roman" w:hAnsi="Times New Roman" w:cs="Times New Roman"/>
          <w:lang w:val="en-GB"/>
        </w:rPr>
        <w:t>103</w:t>
      </w:r>
      <w:r w:rsidR="00F7782E" w:rsidRPr="00F9351B">
        <w:rPr>
          <w:rFonts w:ascii="Times New Roman" w:hAnsi="Times New Roman" w:cs="Times New Roman"/>
          <w:lang w:val="en-GB"/>
        </w:rPr>
        <w:t>0 kg</w:t>
      </w:r>
      <w:r w:rsidR="00CE5D15" w:rsidRPr="00F9351B">
        <w:rPr>
          <w:rFonts w:ascii="Times New Roman" w:hAnsi="Times New Roman" w:cs="Times New Roman"/>
          <w:lang w:val="en-GB"/>
        </w:rPr>
        <w:t>/m</w:t>
      </w:r>
      <w:r w:rsidR="00CE5D15" w:rsidRPr="00F9351B">
        <w:rPr>
          <w:rFonts w:ascii="Times New Roman" w:hAnsi="Times New Roman" w:cs="Times New Roman"/>
          <w:vertAlign w:val="superscript"/>
          <w:lang w:val="en-GB"/>
        </w:rPr>
        <w:t>3</w:t>
      </w:r>
      <w:r w:rsidR="001D3309" w:rsidRPr="00F9351B">
        <w:rPr>
          <w:rFonts w:ascii="Times New Roman" w:hAnsi="Times New Roman" w:cs="Times New Roman"/>
          <w:lang w:val="en-GB"/>
        </w:rPr>
        <w:t xml:space="preserve"> with </w:t>
      </w:r>
      <w:r w:rsidR="00BA1E24" w:rsidRPr="00F9351B">
        <w:rPr>
          <w:rFonts w:ascii="Times New Roman" w:hAnsi="Times New Roman" w:cs="Times New Roman"/>
          <w:lang w:val="en-GB"/>
        </w:rPr>
        <w:t>±1</w:t>
      </w:r>
      <w:r w:rsidR="00F7782E" w:rsidRPr="00F9351B">
        <w:rPr>
          <w:rFonts w:ascii="Times New Roman" w:hAnsi="Times New Roman" w:cs="Times New Roman"/>
          <w:lang w:val="en-GB"/>
        </w:rPr>
        <w:t xml:space="preserve"> kg/m</w:t>
      </w:r>
      <w:r w:rsidR="00F7782E" w:rsidRPr="00F9351B">
        <w:rPr>
          <w:rFonts w:ascii="Times New Roman" w:hAnsi="Times New Roman" w:cs="Times New Roman"/>
          <w:vertAlign w:val="superscript"/>
          <w:lang w:val="en-GB"/>
        </w:rPr>
        <w:t>3</w:t>
      </w:r>
      <w:r w:rsidR="001D3309" w:rsidRPr="00F9351B">
        <w:rPr>
          <w:rFonts w:ascii="Times New Roman" w:hAnsi="Times New Roman" w:cs="Times New Roman"/>
          <w:lang w:val="en-GB"/>
        </w:rPr>
        <w:t xml:space="preserve"> </w:t>
      </w:r>
      <w:r w:rsidR="00F7782E" w:rsidRPr="00F9351B">
        <w:rPr>
          <w:rFonts w:ascii="Times New Roman" w:hAnsi="Times New Roman" w:cs="Times New Roman"/>
          <w:lang w:val="en-GB"/>
        </w:rPr>
        <w:t>as the upper and low</w:t>
      </w:r>
      <w:r w:rsidR="00F77784" w:rsidRPr="00F9351B">
        <w:rPr>
          <w:rFonts w:ascii="Times New Roman" w:hAnsi="Times New Roman" w:cs="Times New Roman"/>
          <w:lang w:val="en-GB"/>
        </w:rPr>
        <w:t>er</w:t>
      </w:r>
      <w:r w:rsidR="00F7782E" w:rsidRPr="00F9351B">
        <w:rPr>
          <w:rFonts w:ascii="Times New Roman" w:hAnsi="Times New Roman" w:cs="Times New Roman"/>
          <w:lang w:val="en-GB"/>
        </w:rPr>
        <w:t xml:space="preserve"> </w:t>
      </w:r>
      <w:r w:rsidR="002655BB" w:rsidRPr="00F9351B">
        <w:rPr>
          <w:rFonts w:ascii="Times New Roman" w:hAnsi="Times New Roman" w:cs="Times New Roman"/>
          <w:lang w:val="en-GB"/>
        </w:rPr>
        <w:t>bound</w:t>
      </w:r>
      <w:r w:rsidR="00E12FE8" w:rsidRPr="00F9351B">
        <w:rPr>
          <w:rFonts w:ascii="Times New Roman" w:hAnsi="Times New Roman" w:cs="Times New Roman"/>
          <w:lang w:val="en-GB"/>
        </w:rPr>
        <w:t>s</w:t>
      </w:r>
      <w:r w:rsidR="00F7782E" w:rsidRPr="00F9351B">
        <w:rPr>
          <w:rFonts w:ascii="Times New Roman" w:hAnsi="Times New Roman" w:cs="Times New Roman"/>
          <w:lang w:val="en-GB"/>
        </w:rPr>
        <w:t>.</w:t>
      </w:r>
      <w:r w:rsidR="007355CD" w:rsidRPr="00F9351B">
        <w:rPr>
          <w:rFonts w:ascii="Times New Roman" w:hAnsi="Times New Roman" w:cs="Times New Roman"/>
          <w:lang w:val="en-GB"/>
        </w:rPr>
        <w:t xml:space="preserve"> </w:t>
      </w:r>
      <w:r w:rsidR="00F1036F" w:rsidRPr="007355B6">
        <w:rPr>
          <w:rFonts w:ascii="Times New Roman" w:hAnsi="Times New Roman" w:cs="Times New Roman"/>
          <w:lang w:val="en-GB"/>
        </w:rPr>
        <w:t xml:space="preserve">The sediment thickness </w:t>
      </w:r>
      <w:r w:rsidR="00734D5C" w:rsidRPr="007355B6">
        <w:rPr>
          <w:rFonts w:ascii="Times New Roman" w:hAnsi="Times New Roman" w:cs="Times New Roman"/>
          <w:lang w:val="en-GB"/>
        </w:rPr>
        <w:t xml:space="preserve">model </w:t>
      </w:r>
      <w:r w:rsidR="004C4CEF" w:rsidRPr="007355B6">
        <w:rPr>
          <w:rFonts w:ascii="Times New Roman" w:hAnsi="Times New Roman" w:cs="Times New Roman"/>
          <w:lang w:val="en-GB"/>
        </w:rPr>
        <w:t xml:space="preserve">(Fig. 2c) </w:t>
      </w:r>
      <w:r w:rsidR="00E12FE8" w:rsidRPr="007355B6">
        <w:rPr>
          <w:rFonts w:ascii="Times New Roman" w:hAnsi="Times New Roman" w:cs="Times New Roman"/>
          <w:lang w:val="en-GB"/>
        </w:rPr>
        <w:t>is</w:t>
      </w:r>
      <w:r w:rsidR="00E12FE8" w:rsidRPr="00F9351B">
        <w:rPr>
          <w:rFonts w:ascii="Times New Roman" w:hAnsi="Times New Roman" w:cs="Times New Roman"/>
          <w:lang w:val="en-GB"/>
        </w:rPr>
        <w:t xml:space="preserve"> </w:t>
      </w:r>
      <w:r w:rsidR="00734D5C" w:rsidRPr="00F9351B">
        <w:rPr>
          <w:rFonts w:ascii="Times New Roman" w:hAnsi="Times New Roman" w:cs="Times New Roman"/>
          <w:lang w:val="en-GB"/>
        </w:rPr>
        <w:t>taken from</w:t>
      </w:r>
      <w:r w:rsidR="00E12FE8" w:rsidRPr="00F9351B">
        <w:rPr>
          <w:rFonts w:ascii="Times New Roman" w:hAnsi="Times New Roman" w:cs="Times New Roman"/>
          <w:lang w:val="en-GB"/>
        </w:rPr>
        <w:t xml:space="preserve"> the</w:t>
      </w:r>
      <w:r w:rsidR="00734D5C" w:rsidRPr="00F9351B">
        <w:rPr>
          <w:rFonts w:ascii="Times New Roman" w:hAnsi="Times New Roman" w:cs="Times New Roman"/>
          <w:lang w:val="en-GB"/>
        </w:rPr>
        <w:t xml:space="preserve"> </w:t>
      </w:r>
      <w:r w:rsidR="00262B80" w:rsidRPr="00F9351B">
        <w:rPr>
          <w:rFonts w:ascii="Times New Roman" w:hAnsi="Times New Roman" w:cs="Times New Roman"/>
          <w:lang w:val="en-GB"/>
        </w:rPr>
        <w:t xml:space="preserve">total sediment thickness grid </w:t>
      </w:r>
      <w:r w:rsidR="00B40EA6" w:rsidRPr="00F9351B">
        <w:rPr>
          <w:rFonts w:ascii="Times New Roman" w:hAnsi="Times New Roman" w:cs="Times New Roman"/>
          <w:lang w:val="en-GB"/>
        </w:rPr>
        <w:t>compiled by</w:t>
      </w:r>
      <w:r w:rsidR="00262B80" w:rsidRPr="00F9351B">
        <w:rPr>
          <w:rFonts w:ascii="Times New Roman" w:hAnsi="Times New Roman" w:cs="Times New Roman"/>
          <w:lang w:val="en-GB"/>
        </w:rPr>
        <w:t xml:space="preserve"> </w:t>
      </w:r>
      <w:r w:rsidR="008375BB">
        <w:rPr>
          <w:rFonts w:ascii="Times New Roman" w:hAnsi="Times New Roman" w:cs="Times New Roman"/>
          <w:noProof/>
          <w:lang w:val="en-GB"/>
        </w:rPr>
        <w:t>Lindeque</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(2016)</w:t>
      </w:r>
      <w:r w:rsidR="00262B80" w:rsidRPr="00F9351B">
        <w:rPr>
          <w:rFonts w:ascii="Times New Roman" w:hAnsi="Times New Roman" w:cs="Times New Roman"/>
          <w:lang w:val="en-GB"/>
        </w:rPr>
        <w:t xml:space="preserve">. They used </w:t>
      </w:r>
      <w:r w:rsidR="00BD450F">
        <w:rPr>
          <w:rFonts w:ascii="Times New Roman" w:hAnsi="Times New Roman" w:cs="Times New Roman"/>
          <w:lang w:val="en-GB"/>
        </w:rPr>
        <w:t>previous data source</w:t>
      </w:r>
      <w:ins w:id="140" w:author="ji appple" w:date="2018-07-17T09:34:00Z">
        <w:r w:rsidR="00405BB9">
          <w:rPr>
            <w:rFonts w:ascii="Times New Roman" w:hAnsi="Times New Roman" w:cs="Times New Roman"/>
            <w:lang w:val="en-GB"/>
          </w:rPr>
          <w:t>s</w:t>
        </w:r>
      </w:ins>
      <w:r w:rsidR="00BD450F">
        <w:rPr>
          <w:rFonts w:ascii="Times New Roman" w:hAnsi="Times New Roman" w:cs="Times New Roman"/>
          <w:lang w:val="en-GB"/>
        </w:rPr>
        <w:t xml:space="preserve"> from ANTOSTRAT (1995) and a part of </w:t>
      </w:r>
      <w:ins w:id="141" w:author="ji appple" w:date="2018-07-17T09:34:00Z">
        <w:r w:rsidR="00405BB9">
          <w:rPr>
            <w:rFonts w:ascii="Times New Roman" w:hAnsi="Times New Roman" w:cs="Times New Roman"/>
            <w:lang w:val="en-GB"/>
          </w:rPr>
          <w:t xml:space="preserve">the </w:t>
        </w:r>
      </w:ins>
      <w:r w:rsidR="00262B80" w:rsidRPr="00F9351B">
        <w:rPr>
          <w:rFonts w:ascii="Times New Roman" w:hAnsi="Times New Roman" w:cs="Times New Roman"/>
          <w:lang w:val="en-GB"/>
        </w:rPr>
        <w:t>multichannel seismic data</w:t>
      </w:r>
      <w:r w:rsidR="002655BB" w:rsidRPr="00F9351B">
        <w:rPr>
          <w:rFonts w:ascii="Times New Roman" w:hAnsi="Times New Roman" w:cs="Times New Roman"/>
          <w:lang w:val="en-GB"/>
        </w:rPr>
        <w:t xml:space="preserve"> collected</w:t>
      </w:r>
      <w:r w:rsidR="00262B80" w:rsidRPr="00F9351B">
        <w:rPr>
          <w:rFonts w:ascii="Times New Roman" w:hAnsi="Times New Roman" w:cs="Times New Roman"/>
          <w:lang w:val="en-GB"/>
        </w:rPr>
        <w:t xml:space="preserve"> in the Ross Sea </w:t>
      </w:r>
      <w:r w:rsidR="007355B6">
        <w:rPr>
          <w:rFonts w:ascii="Times New Roman" w:hAnsi="Times New Roman" w:cs="Times New Roman"/>
          <w:lang w:val="en-GB"/>
        </w:rPr>
        <w:t xml:space="preserve">and </w:t>
      </w:r>
      <w:r w:rsidR="002655BB" w:rsidRPr="00F9351B">
        <w:rPr>
          <w:rFonts w:ascii="Times New Roman" w:hAnsi="Times New Roman" w:cs="Times New Roman"/>
          <w:lang w:val="en-GB"/>
        </w:rPr>
        <w:t xml:space="preserve">the </w:t>
      </w:r>
      <w:r w:rsidR="00262B80" w:rsidRPr="00F9351B">
        <w:rPr>
          <w:rFonts w:ascii="Times New Roman" w:hAnsi="Times New Roman" w:cs="Times New Roman"/>
          <w:lang w:val="en-GB"/>
        </w:rPr>
        <w:t xml:space="preserve">surrounding areas to obtain the depth </w:t>
      </w:r>
      <w:r w:rsidR="002655BB" w:rsidRPr="00F9351B">
        <w:rPr>
          <w:rFonts w:ascii="Times New Roman" w:hAnsi="Times New Roman" w:cs="Times New Roman"/>
          <w:lang w:val="en-GB"/>
        </w:rPr>
        <w:t xml:space="preserve">to the </w:t>
      </w:r>
      <w:r w:rsidR="00B76917" w:rsidRPr="00F9351B">
        <w:rPr>
          <w:rFonts w:ascii="Times New Roman" w:hAnsi="Times New Roman" w:cs="Times New Roman"/>
          <w:lang w:val="en-GB"/>
        </w:rPr>
        <w:t xml:space="preserve">acoustic </w:t>
      </w:r>
      <w:r w:rsidR="00262B80" w:rsidRPr="00F9351B">
        <w:rPr>
          <w:rFonts w:ascii="Times New Roman" w:hAnsi="Times New Roman" w:cs="Times New Roman"/>
          <w:lang w:val="en-GB"/>
        </w:rPr>
        <w:t xml:space="preserve">basement </w:t>
      </w:r>
      <w:r w:rsidR="002655BB" w:rsidRPr="00F9351B">
        <w:rPr>
          <w:rFonts w:ascii="Times New Roman" w:hAnsi="Times New Roman" w:cs="Times New Roman"/>
          <w:lang w:val="en-GB"/>
        </w:rPr>
        <w:t>using the</w:t>
      </w:r>
      <w:r w:rsidR="00262B80" w:rsidRPr="00F9351B">
        <w:rPr>
          <w:rFonts w:ascii="Times New Roman" w:hAnsi="Times New Roman" w:cs="Times New Roman"/>
          <w:lang w:val="en-GB"/>
        </w:rPr>
        <w:t xml:space="preserve"> time-dept</w:t>
      </w:r>
      <w:r w:rsidR="007A4BD6" w:rsidRPr="00F9351B">
        <w:rPr>
          <w:rFonts w:ascii="Times New Roman" w:hAnsi="Times New Roman" w:cs="Times New Roman"/>
          <w:lang w:val="en-GB"/>
        </w:rPr>
        <w:t>h conversion techniq</w:t>
      </w:r>
      <w:r w:rsidR="007A4BD6" w:rsidRPr="00283A39">
        <w:rPr>
          <w:rFonts w:ascii="Times New Roman" w:hAnsi="Times New Roman" w:cs="Times New Roman"/>
          <w:lang w:val="en-GB"/>
        </w:rPr>
        <w:t xml:space="preserve">ue. The </w:t>
      </w:r>
      <w:r w:rsidR="00C42965" w:rsidRPr="00283A39">
        <w:rPr>
          <w:rFonts w:ascii="Times New Roman" w:hAnsi="Times New Roman" w:cs="Times New Roman"/>
          <w:lang w:val="en-GB"/>
        </w:rPr>
        <w:t>final</w:t>
      </w:r>
      <w:r w:rsidR="00C42965" w:rsidRPr="00283A39">
        <w:rPr>
          <w:rFonts w:ascii="Times New Roman" w:hAnsi="Times New Roman" w:cs="Times New Roman" w:hint="eastAsia"/>
          <w:lang w:val="en-GB"/>
        </w:rPr>
        <w:t xml:space="preserve"> data </w:t>
      </w:r>
      <w:r w:rsidR="00C42965" w:rsidRPr="00283A39">
        <w:rPr>
          <w:rFonts w:ascii="Times New Roman" w:hAnsi="Times New Roman" w:cs="Times New Roman"/>
          <w:lang w:val="en-GB"/>
        </w:rPr>
        <w:t xml:space="preserve">are resampled into </w:t>
      </w:r>
      <w:r w:rsidR="00283A39" w:rsidRPr="00283A39">
        <w:rPr>
          <w:rFonts w:ascii="Times New Roman" w:hAnsi="Times New Roman" w:cs="Times New Roman"/>
          <w:lang w:val="en-GB"/>
        </w:rPr>
        <w:t xml:space="preserve">5×5 km </w:t>
      </w:r>
      <w:r w:rsidR="00C42965" w:rsidRPr="00283A39">
        <w:rPr>
          <w:rFonts w:ascii="Times New Roman" w:hAnsi="Times New Roman" w:cs="Times New Roman"/>
          <w:lang w:val="en-GB"/>
        </w:rPr>
        <w:t>grid</w:t>
      </w:r>
      <w:r w:rsidR="00283A39" w:rsidRPr="00283A39">
        <w:rPr>
          <w:rFonts w:ascii="Times New Roman" w:hAnsi="Times New Roman" w:cs="Times New Roman"/>
          <w:lang w:val="en-GB"/>
        </w:rPr>
        <w:t>s</w:t>
      </w:r>
      <w:r w:rsidR="00C42965" w:rsidRPr="00283A39">
        <w:rPr>
          <w:rFonts w:ascii="Times New Roman" w:hAnsi="Times New Roman" w:cs="Times New Roman"/>
          <w:lang w:val="en-GB"/>
        </w:rPr>
        <w:t xml:space="preserve"> using</w:t>
      </w:r>
      <w:r w:rsidR="00283A39">
        <w:rPr>
          <w:rFonts w:ascii="Times New Roman" w:hAnsi="Times New Roman" w:cs="Times New Roman"/>
          <w:lang w:val="en-GB"/>
        </w:rPr>
        <w:t xml:space="preserve"> polar stereographic projection</w:t>
      </w:r>
      <w:r w:rsidR="007A4BD6" w:rsidRPr="00F9351B">
        <w:rPr>
          <w:rFonts w:ascii="Times New Roman" w:hAnsi="Times New Roman" w:cs="Times New Roman"/>
          <w:lang w:val="en-GB"/>
        </w:rPr>
        <w:t>.</w:t>
      </w:r>
      <w:r w:rsidR="00262B80" w:rsidRPr="00F9351B">
        <w:rPr>
          <w:rFonts w:ascii="Times New Roman" w:hAnsi="Times New Roman" w:cs="Times New Roman"/>
          <w:lang w:val="en-GB"/>
        </w:rPr>
        <w:t xml:space="preserve"> </w:t>
      </w:r>
      <w:r w:rsidR="00E12FE8" w:rsidRPr="00F9351B">
        <w:rPr>
          <w:rFonts w:ascii="Times New Roman" w:hAnsi="Times New Roman" w:cs="Times New Roman"/>
          <w:lang w:val="en-GB"/>
        </w:rPr>
        <w:t xml:space="preserve">Accumulations of sediment </w:t>
      </w:r>
      <w:r w:rsidR="00E12FE8" w:rsidRPr="00F9351B">
        <w:rPr>
          <w:rFonts w:ascii="Times New Roman" w:hAnsi="Times New Roman" w:cs="Times New Roman"/>
          <w:lang w:val="en-GB"/>
        </w:rPr>
        <w:lastRenderedPageBreak/>
        <w:t>exist</w:t>
      </w:r>
      <w:r w:rsidR="00B76917" w:rsidRPr="00F9351B">
        <w:rPr>
          <w:rFonts w:ascii="Times New Roman" w:hAnsi="Times New Roman" w:cs="Times New Roman"/>
          <w:lang w:val="en-GB"/>
        </w:rPr>
        <w:t xml:space="preserve"> in </w:t>
      </w:r>
      <w:r w:rsidR="00B81A6C" w:rsidRPr="00F9351B">
        <w:rPr>
          <w:rFonts w:ascii="Times New Roman" w:hAnsi="Times New Roman" w:cs="Times New Roman"/>
          <w:lang w:val="en-GB"/>
        </w:rPr>
        <w:t xml:space="preserve">four </w:t>
      </w:r>
      <w:r w:rsidR="002D3797" w:rsidRPr="00F9351B">
        <w:rPr>
          <w:rFonts w:ascii="Times New Roman" w:hAnsi="Times New Roman" w:cs="Times New Roman"/>
          <w:lang w:val="en-GB"/>
        </w:rPr>
        <w:t xml:space="preserve">sedimentary basins, </w:t>
      </w:r>
      <w:r w:rsidR="009C5FC2" w:rsidRPr="00F9351B">
        <w:rPr>
          <w:rFonts w:ascii="Times New Roman" w:hAnsi="Times New Roman" w:cs="Times New Roman"/>
          <w:lang w:val="en-GB"/>
        </w:rPr>
        <w:t xml:space="preserve">of </w:t>
      </w:r>
      <w:r w:rsidR="002D3797" w:rsidRPr="00F9351B">
        <w:rPr>
          <w:rFonts w:ascii="Times New Roman" w:hAnsi="Times New Roman" w:cs="Times New Roman"/>
          <w:lang w:val="en-GB"/>
        </w:rPr>
        <w:t>which</w:t>
      </w:r>
      <w:r w:rsidR="00B81A6C" w:rsidRPr="00F9351B">
        <w:rPr>
          <w:rFonts w:ascii="Times New Roman" w:hAnsi="Times New Roman" w:cs="Times New Roman"/>
          <w:lang w:val="en-GB"/>
        </w:rPr>
        <w:t xml:space="preserve"> the </w:t>
      </w:r>
      <w:r w:rsidR="00B76917" w:rsidRPr="00F9351B">
        <w:rPr>
          <w:rFonts w:ascii="Times New Roman" w:hAnsi="Times New Roman" w:cs="Times New Roman"/>
          <w:lang w:val="en-GB"/>
        </w:rPr>
        <w:t xml:space="preserve">VLB </w:t>
      </w:r>
      <w:r w:rsidR="009C5FC2" w:rsidRPr="00F9351B">
        <w:rPr>
          <w:rFonts w:ascii="Times New Roman" w:hAnsi="Times New Roman" w:cs="Times New Roman"/>
          <w:lang w:val="en-GB"/>
        </w:rPr>
        <w:t>and the Eastern Basin</w:t>
      </w:r>
      <w:r w:rsidR="00B76917" w:rsidRPr="00F9351B">
        <w:rPr>
          <w:rFonts w:ascii="Times New Roman" w:hAnsi="Times New Roman" w:cs="Times New Roman"/>
          <w:lang w:val="en-GB"/>
        </w:rPr>
        <w:t xml:space="preserve"> </w:t>
      </w:r>
      <w:r w:rsidR="002D3797" w:rsidRPr="00F9351B">
        <w:rPr>
          <w:rFonts w:ascii="Times New Roman" w:hAnsi="Times New Roman" w:cs="Times New Roman"/>
          <w:lang w:val="en-GB"/>
        </w:rPr>
        <w:t>are</w:t>
      </w:r>
      <w:r w:rsidR="00B81A6C" w:rsidRPr="00F9351B">
        <w:rPr>
          <w:rFonts w:ascii="Times New Roman" w:hAnsi="Times New Roman" w:cs="Times New Roman"/>
          <w:lang w:val="en-GB"/>
        </w:rPr>
        <w:t xml:space="preserve"> </w:t>
      </w:r>
      <w:r w:rsidR="009C5FC2" w:rsidRPr="00F9351B">
        <w:rPr>
          <w:rFonts w:ascii="Times New Roman" w:hAnsi="Times New Roman" w:cs="Times New Roman"/>
          <w:lang w:val="en-GB"/>
        </w:rPr>
        <w:t>the primary areas</w:t>
      </w:r>
      <w:r w:rsidR="00E12FE8" w:rsidRPr="00F9351B">
        <w:rPr>
          <w:rFonts w:ascii="Times New Roman" w:hAnsi="Times New Roman" w:cs="Times New Roman"/>
          <w:lang w:val="en-GB"/>
        </w:rPr>
        <w:t>; the sediment in these two basins is</w:t>
      </w:r>
      <w:r w:rsidR="00B76917" w:rsidRPr="00F9351B">
        <w:rPr>
          <w:rFonts w:ascii="Times New Roman" w:hAnsi="Times New Roman" w:cs="Times New Roman"/>
          <w:lang w:val="en-GB"/>
        </w:rPr>
        <w:t xml:space="preserve"> up to 7 km in thickness.</w:t>
      </w:r>
      <w:r w:rsidR="00B81A6C" w:rsidRPr="00F9351B">
        <w:rPr>
          <w:rFonts w:ascii="Times New Roman" w:hAnsi="Times New Roman" w:cs="Times New Roman"/>
          <w:lang w:val="en-GB"/>
        </w:rPr>
        <w:t xml:space="preserve"> In addition, the Central Trough </w:t>
      </w:r>
      <w:r w:rsidR="008709B6" w:rsidRPr="00F9351B">
        <w:rPr>
          <w:rFonts w:ascii="Times New Roman" w:hAnsi="Times New Roman" w:cs="Times New Roman"/>
          <w:lang w:val="en-GB"/>
        </w:rPr>
        <w:t>and the Northern Basin</w:t>
      </w:r>
      <w:r w:rsidR="00B81A6C" w:rsidRPr="00F9351B">
        <w:rPr>
          <w:rFonts w:ascii="Times New Roman" w:hAnsi="Times New Roman" w:cs="Times New Roman"/>
          <w:lang w:val="en-GB"/>
        </w:rPr>
        <w:t xml:space="preserve"> are</w:t>
      </w:r>
      <w:r w:rsidR="0026465D" w:rsidRPr="00F9351B">
        <w:rPr>
          <w:rFonts w:ascii="Times New Roman" w:hAnsi="Times New Roman" w:cs="Times New Roman"/>
          <w:lang w:val="en-GB"/>
        </w:rPr>
        <w:t xml:space="preserve"> </w:t>
      </w:r>
      <w:r w:rsidR="00B81A6C" w:rsidRPr="00F9351B">
        <w:rPr>
          <w:rFonts w:ascii="Times New Roman" w:hAnsi="Times New Roman" w:cs="Times New Roman"/>
          <w:lang w:val="en-GB"/>
        </w:rPr>
        <w:t>second</w:t>
      </w:r>
      <w:r w:rsidR="00A771D6" w:rsidRPr="00F9351B">
        <w:rPr>
          <w:rFonts w:ascii="Times New Roman" w:hAnsi="Times New Roman" w:cs="Times New Roman"/>
          <w:lang w:val="en-GB"/>
        </w:rPr>
        <w:t>ary</w:t>
      </w:r>
      <w:r w:rsidR="00B81A6C" w:rsidRPr="00F9351B">
        <w:rPr>
          <w:rFonts w:ascii="Times New Roman" w:hAnsi="Times New Roman" w:cs="Times New Roman"/>
          <w:lang w:val="en-GB"/>
        </w:rPr>
        <w:t xml:space="preserve"> area</w:t>
      </w:r>
      <w:r w:rsidR="00E12FE8" w:rsidRPr="00F9351B">
        <w:rPr>
          <w:rFonts w:ascii="Times New Roman" w:hAnsi="Times New Roman" w:cs="Times New Roman"/>
          <w:lang w:val="en-GB"/>
        </w:rPr>
        <w:t>s</w:t>
      </w:r>
      <w:r w:rsidR="00A771D6" w:rsidRPr="00F9351B">
        <w:rPr>
          <w:rFonts w:ascii="Times New Roman" w:hAnsi="Times New Roman" w:cs="Times New Roman"/>
          <w:lang w:val="en-GB"/>
        </w:rPr>
        <w:t>,</w:t>
      </w:r>
      <w:r w:rsidR="00B81A6C" w:rsidRPr="00F9351B">
        <w:rPr>
          <w:rFonts w:ascii="Times New Roman" w:hAnsi="Times New Roman" w:cs="Times New Roman"/>
          <w:lang w:val="en-GB"/>
        </w:rPr>
        <w:t xml:space="preserve"> </w:t>
      </w:r>
      <w:r w:rsidR="00A771D6" w:rsidRPr="00F9351B">
        <w:rPr>
          <w:rFonts w:ascii="Times New Roman" w:hAnsi="Times New Roman" w:cs="Times New Roman"/>
          <w:lang w:val="en-GB"/>
        </w:rPr>
        <w:t xml:space="preserve">where the </w:t>
      </w:r>
      <w:r w:rsidR="00B81A6C" w:rsidRPr="00F9351B">
        <w:rPr>
          <w:rFonts w:ascii="Times New Roman" w:hAnsi="Times New Roman" w:cs="Times New Roman"/>
          <w:lang w:val="en-GB"/>
        </w:rPr>
        <w:t>thickness</w:t>
      </w:r>
      <w:r w:rsidR="00A771D6" w:rsidRPr="00F9351B">
        <w:rPr>
          <w:rFonts w:ascii="Times New Roman" w:hAnsi="Times New Roman" w:cs="Times New Roman"/>
          <w:lang w:val="en-GB"/>
        </w:rPr>
        <w:t xml:space="preserve"> of the sediment is</w:t>
      </w:r>
      <w:r w:rsidR="00B81A6C" w:rsidRPr="00F9351B">
        <w:rPr>
          <w:rFonts w:ascii="Times New Roman" w:hAnsi="Times New Roman" w:cs="Times New Roman"/>
          <w:lang w:val="en-GB"/>
        </w:rPr>
        <w:t xml:space="preserve"> </w:t>
      </w:r>
      <w:r w:rsidR="0026465D" w:rsidRPr="00F9351B">
        <w:rPr>
          <w:rFonts w:ascii="Times New Roman" w:hAnsi="Times New Roman" w:cs="Times New Roman"/>
          <w:lang w:val="en-GB"/>
        </w:rPr>
        <w:t>3</w:t>
      </w:r>
      <w:r w:rsidR="00761E72" w:rsidRPr="00F9351B">
        <w:rPr>
          <w:rFonts w:ascii="Times New Roman" w:hAnsi="Times New Roman" w:cs="Times New Roman"/>
          <w:lang w:val="en-GB"/>
        </w:rPr>
        <w:t>–</w:t>
      </w:r>
      <w:r w:rsidR="00B81A6C" w:rsidRPr="00F9351B">
        <w:rPr>
          <w:rFonts w:ascii="Times New Roman" w:hAnsi="Times New Roman" w:cs="Times New Roman"/>
          <w:lang w:val="en-GB"/>
        </w:rPr>
        <w:t xml:space="preserve">5 km. </w:t>
      </w:r>
      <w:del w:id="142" w:author="ji appple" w:date="2018-07-17T09:35:00Z">
        <w:r w:rsidR="00535510" w:rsidDel="00405BB9">
          <w:rPr>
            <w:rFonts w:ascii="Times New Roman" w:hAnsi="Times New Roman" w:cs="Times New Roman"/>
            <w:lang w:val="en-GB"/>
          </w:rPr>
          <w:delText>This</w:delText>
        </w:r>
        <w:r w:rsidR="00A771D6" w:rsidRPr="00F9351B" w:rsidDel="00405BB9">
          <w:rPr>
            <w:rFonts w:ascii="Times New Roman" w:hAnsi="Times New Roman" w:cs="Times New Roman"/>
            <w:lang w:val="en-GB"/>
          </w:rPr>
          <w:delText xml:space="preserve"> </w:delText>
        </w:r>
      </w:del>
      <w:ins w:id="143" w:author="ji appple" w:date="2018-07-17T09:35:00Z">
        <w:r w:rsidR="00405BB9">
          <w:rPr>
            <w:rFonts w:ascii="Times New Roman" w:hAnsi="Times New Roman" w:cs="Times New Roman"/>
            <w:lang w:val="en-GB"/>
          </w:rPr>
          <w:t>These</w:t>
        </w:r>
        <w:r w:rsidR="00405BB9" w:rsidRPr="00F9351B">
          <w:rPr>
            <w:rFonts w:ascii="Times New Roman" w:hAnsi="Times New Roman" w:cs="Times New Roman"/>
            <w:lang w:val="en-GB"/>
          </w:rPr>
          <w:t xml:space="preserve"> </w:t>
        </w:r>
      </w:ins>
      <w:r w:rsidR="00A1723E" w:rsidRPr="00F9351B">
        <w:rPr>
          <w:rFonts w:ascii="Times New Roman" w:hAnsi="Times New Roman" w:cs="Times New Roman"/>
          <w:lang w:val="en-GB"/>
        </w:rPr>
        <w:t>grid</w:t>
      </w:r>
      <w:r w:rsidR="00A771D6" w:rsidRPr="00F9351B">
        <w:rPr>
          <w:rFonts w:ascii="Times New Roman" w:hAnsi="Times New Roman" w:cs="Times New Roman"/>
          <w:lang w:val="en-GB"/>
        </w:rPr>
        <w:t>ded</w:t>
      </w:r>
      <w:r w:rsidR="00A1723E" w:rsidRPr="00F9351B">
        <w:rPr>
          <w:rFonts w:ascii="Times New Roman" w:hAnsi="Times New Roman" w:cs="Times New Roman"/>
          <w:lang w:val="en-GB"/>
        </w:rPr>
        <w:t xml:space="preserve"> data</w:t>
      </w:r>
      <w:r w:rsidR="00A771D6" w:rsidRPr="00F9351B">
        <w:rPr>
          <w:rFonts w:ascii="Times New Roman" w:hAnsi="Times New Roman" w:cs="Times New Roman"/>
          <w:lang w:val="en-GB"/>
        </w:rPr>
        <w:t xml:space="preserve"> are</w:t>
      </w:r>
      <w:r w:rsidR="00A1723E" w:rsidRPr="00F9351B">
        <w:rPr>
          <w:rFonts w:ascii="Times New Roman" w:hAnsi="Times New Roman" w:cs="Times New Roman"/>
          <w:lang w:val="en-GB"/>
        </w:rPr>
        <w:t xml:space="preserve"> </w:t>
      </w:r>
      <w:del w:id="144" w:author="ji appple" w:date="2018-07-17T09:35:00Z">
        <w:r w:rsidR="00A1723E" w:rsidRPr="00F9351B" w:rsidDel="00405BB9">
          <w:rPr>
            <w:rFonts w:ascii="Times New Roman" w:hAnsi="Times New Roman" w:cs="Times New Roman"/>
            <w:lang w:val="en-GB"/>
          </w:rPr>
          <w:delText xml:space="preserve">also </w:delText>
        </w:r>
      </w:del>
      <w:r w:rsidR="00A1723E" w:rsidRPr="00F9351B">
        <w:rPr>
          <w:rFonts w:ascii="Times New Roman" w:hAnsi="Times New Roman" w:cs="Times New Roman"/>
          <w:lang w:val="en-GB"/>
        </w:rPr>
        <w:t>compiled into the referen</w:t>
      </w:r>
      <w:r w:rsidR="002B58DD" w:rsidRPr="00F9351B">
        <w:rPr>
          <w:rFonts w:ascii="Times New Roman" w:hAnsi="Times New Roman" w:cs="Times New Roman"/>
          <w:lang w:val="en-GB"/>
        </w:rPr>
        <w:t>ce density model as</w:t>
      </w:r>
      <w:r w:rsidR="00A771D6" w:rsidRPr="00F9351B">
        <w:rPr>
          <w:rFonts w:ascii="Times New Roman" w:hAnsi="Times New Roman" w:cs="Times New Roman"/>
          <w:lang w:val="en-GB"/>
        </w:rPr>
        <w:t xml:space="preserve"> </w:t>
      </w:r>
      <w:r w:rsidR="002B58DD" w:rsidRPr="00F9351B">
        <w:rPr>
          <w:rFonts w:ascii="Times New Roman" w:hAnsi="Times New Roman" w:cs="Times New Roman"/>
          <w:lang w:val="en-GB"/>
        </w:rPr>
        <w:t>Layer 2</w:t>
      </w:r>
      <w:r w:rsidR="00A771D6" w:rsidRPr="00F9351B">
        <w:rPr>
          <w:rFonts w:ascii="Times New Roman" w:hAnsi="Times New Roman" w:cs="Times New Roman"/>
          <w:lang w:val="en-GB"/>
        </w:rPr>
        <w:t>, which underlie</w:t>
      </w:r>
      <w:r w:rsidR="00E12FE8" w:rsidRPr="00F9351B">
        <w:rPr>
          <w:rFonts w:ascii="Times New Roman" w:hAnsi="Times New Roman" w:cs="Times New Roman"/>
          <w:lang w:val="en-GB"/>
        </w:rPr>
        <w:t>s</w:t>
      </w:r>
      <w:r w:rsidR="00535510">
        <w:rPr>
          <w:rFonts w:ascii="Times New Roman" w:hAnsi="Times New Roman" w:cs="Times New Roman"/>
          <w:lang w:val="en-GB"/>
        </w:rPr>
        <w:t xml:space="preserve"> </w:t>
      </w:r>
      <w:r w:rsidR="00A1723E" w:rsidRPr="00F9351B">
        <w:rPr>
          <w:rFonts w:ascii="Times New Roman" w:hAnsi="Times New Roman" w:cs="Times New Roman"/>
          <w:lang w:val="en-GB"/>
        </w:rPr>
        <w:t xml:space="preserve">the </w:t>
      </w:r>
      <w:r w:rsidR="00535510">
        <w:rPr>
          <w:rFonts w:ascii="Times New Roman" w:hAnsi="Times New Roman" w:cs="Times New Roman"/>
          <w:lang w:val="en-GB"/>
        </w:rPr>
        <w:t>sea</w:t>
      </w:r>
      <w:r w:rsidR="00A1723E" w:rsidRPr="00F9351B">
        <w:rPr>
          <w:rFonts w:ascii="Times New Roman" w:hAnsi="Times New Roman" w:cs="Times New Roman"/>
          <w:lang w:val="en-GB"/>
        </w:rPr>
        <w:t>water.</w:t>
      </w:r>
      <w:r w:rsidR="008C1968" w:rsidRPr="00F9351B">
        <w:rPr>
          <w:rFonts w:ascii="Times New Roman" w:hAnsi="Times New Roman" w:cs="Times New Roman"/>
          <w:lang w:val="en-GB"/>
        </w:rPr>
        <w:t xml:space="preserve"> It is impor</w:t>
      </w:r>
      <w:r w:rsidR="00784112" w:rsidRPr="00F9351B">
        <w:rPr>
          <w:rFonts w:ascii="Times New Roman" w:hAnsi="Times New Roman" w:cs="Times New Roman"/>
          <w:lang w:val="en-GB"/>
        </w:rPr>
        <w:t xml:space="preserve">tant to note that, unlike </w:t>
      </w:r>
      <w:r w:rsidR="00535510">
        <w:rPr>
          <w:rFonts w:ascii="Times New Roman" w:hAnsi="Times New Roman" w:cs="Times New Roman"/>
          <w:lang w:val="en-GB"/>
        </w:rPr>
        <w:t>sea</w:t>
      </w:r>
      <w:r w:rsidR="00784112" w:rsidRPr="00F9351B">
        <w:rPr>
          <w:rFonts w:ascii="Times New Roman" w:hAnsi="Times New Roman" w:cs="Times New Roman"/>
          <w:lang w:val="en-GB"/>
        </w:rPr>
        <w:t>water</w:t>
      </w:r>
      <w:r w:rsidR="002F3D50">
        <w:rPr>
          <w:rFonts w:ascii="Times New Roman" w:hAnsi="Times New Roman" w:cs="Times New Roman"/>
          <w:lang w:val="en-GB"/>
        </w:rPr>
        <w:t xml:space="preserve"> that</w:t>
      </w:r>
      <w:r w:rsidR="006F62F5" w:rsidRPr="00F9351B">
        <w:rPr>
          <w:rFonts w:ascii="Times New Roman" w:hAnsi="Times New Roman" w:cs="Times New Roman"/>
          <w:lang w:val="en-GB"/>
        </w:rPr>
        <w:t xml:space="preserve"> has a</w:t>
      </w:r>
      <w:r w:rsidR="00784112" w:rsidRPr="00F9351B">
        <w:rPr>
          <w:rFonts w:ascii="Times New Roman" w:hAnsi="Times New Roman" w:cs="Times New Roman"/>
          <w:lang w:val="en-GB"/>
        </w:rPr>
        <w:t xml:space="preserve"> </w:t>
      </w:r>
      <w:r w:rsidR="00E12FE8" w:rsidRPr="00F9351B">
        <w:rPr>
          <w:rFonts w:ascii="Times New Roman" w:hAnsi="Times New Roman" w:cs="Times New Roman"/>
          <w:lang w:val="en-GB"/>
        </w:rPr>
        <w:t>fairly constant</w:t>
      </w:r>
      <w:r w:rsidR="00784112" w:rsidRPr="00F9351B">
        <w:rPr>
          <w:rFonts w:ascii="Times New Roman" w:hAnsi="Times New Roman" w:cs="Times New Roman"/>
          <w:lang w:val="en-GB"/>
        </w:rPr>
        <w:t xml:space="preserve"> density, the </w:t>
      </w:r>
      <w:r w:rsidR="00BF292A" w:rsidRPr="00F9351B">
        <w:rPr>
          <w:rFonts w:ascii="Times New Roman" w:hAnsi="Times New Roman" w:cs="Times New Roman"/>
          <w:lang w:val="en-GB"/>
        </w:rPr>
        <w:t xml:space="preserve">density of </w:t>
      </w:r>
      <w:r w:rsidR="00784112" w:rsidRPr="00F9351B">
        <w:rPr>
          <w:rFonts w:ascii="Times New Roman" w:hAnsi="Times New Roman" w:cs="Times New Roman"/>
          <w:lang w:val="en-GB"/>
        </w:rPr>
        <w:t xml:space="preserve">sediment </w:t>
      </w:r>
      <w:r w:rsidR="00BF292A" w:rsidRPr="00F9351B">
        <w:rPr>
          <w:rFonts w:ascii="Times New Roman" w:hAnsi="Times New Roman" w:cs="Times New Roman"/>
          <w:lang w:val="en-GB"/>
        </w:rPr>
        <w:t>varie</w:t>
      </w:r>
      <w:r w:rsidR="006F62F5" w:rsidRPr="00F9351B">
        <w:rPr>
          <w:rFonts w:ascii="Times New Roman" w:hAnsi="Times New Roman" w:cs="Times New Roman"/>
          <w:lang w:val="en-GB"/>
        </w:rPr>
        <w:t>s</w:t>
      </w:r>
      <w:r w:rsidR="00BF292A" w:rsidRPr="00F9351B">
        <w:rPr>
          <w:rFonts w:ascii="Times New Roman" w:hAnsi="Times New Roman" w:cs="Times New Roman"/>
          <w:lang w:val="en-GB"/>
        </w:rPr>
        <w:t xml:space="preserve"> sharply with depth </w:t>
      </w:r>
      <w:r w:rsidR="007609AD" w:rsidRPr="00F9351B">
        <w:rPr>
          <w:rFonts w:ascii="Times New Roman" w:hAnsi="Times New Roman" w:cs="Times New Roman"/>
          <w:lang w:val="en-GB"/>
        </w:rPr>
        <w:t>due to the compression effect</w:t>
      </w:r>
      <w:r w:rsidR="00621284" w:rsidRPr="00F9351B">
        <w:rPr>
          <w:rFonts w:ascii="Times New Roman" w:hAnsi="Times New Roman" w:cs="Times New Roman"/>
          <w:lang w:val="en-GB"/>
        </w:rPr>
        <w:t>, which contribute</w:t>
      </w:r>
      <w:r w:rsidR="006F62F5" w:rsidRPr="00F9351B">
        <w:rPr>
          <w:rFonts w:ascii="Times New Roman" w:hAnsi="Times New Roman" w:cs="Times New Roman"/>
          <w:lang w:val="en-GB"/>
        </w:rPr>
        <w:t>s</w:t>
      </w:r>
      <w:r w:rsidR="00621284" w:rsidRPr="00F9351B">
        <w:rPr>
          <w:rFonts w:ascii="Times New Roman" w:hAnsi="Times New Roman" w:cs="Times New Roman"/>
          <w:lang w:val="en-GB"/>
        </w:rPr>
        <w:t xml:space="preserve"> greatly to the observed gravitational response</w:t>
      </w:r>
      <w:r w:rsidR="00925070" w:rsidRPr="00F9351B">
        <w:rPr>
          <w:rFonts w:ascii="Times New Roman" w:hAnsi="Times New Roman" w:cs="Times New Roman"/>
          <w:lang w:val="en-GB"/>
        </w:rPr>
        <w:t xml:space="preserve"> </w:t>
      </w:r>
      <w:r w:rsidR="008375BB">
        <w:rPr>
          <w:rFonts w:ascii="Times New Roman" w:hAnsi="Times New Roman" w:cs="Times New Roman"/>
          <w:noProof/>
          <w:lang w:val="en-GB"/>
        </w:rPr>
        <w:t>(Cowie &amp; Karner 1990; Engen</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2006)</w:t>
      </w:r>
      <w:r w:rsidR="007609AD" w:rsidRPr="00F9351B">
        <w:rPr>
          <w:rFonts w:ascii="Times New Roman" w:hAnsi="Times New Roman" w:cs="Times New Roman"/>
          <w:lang w:val="en-GB"/>
        </w:rPr>
        <w:t>.</w:t>
      </w:r>
      <w:r w:rsidR="00A64EDC" w:rsidRPr="00F9351B">
        <w:rPr>
          <w:rFonts w:ascii="Times New Roman" w:hAnsi="Times New Roman" w:cs="Times New Roman"/>
          <w:lang w:val="en-GB"/>
        </w:rPr>
        <w:t xml:space="preserve"> For</w:t>
      </w:r>
      <w:r w:rsidR="000932E0">
        <w:rPr>
          <w:rFonts w:ascii="Times New Roman" w:hAnsi="Times New Roman" w:cs="Times New Roman"/>
          <w:lang w:val="en-GB"/>
        </w:rPr>
        <w:t xml:space="preserve"> </w:t>
      </w:r>
      <w:r w:rsidR="0054075E" w:rsidRPr="00F9351B">
        <w:rPr>
          <w:rFonts w:ascii="Times New Roman" w:hAnsi="Times New Roman" w:cs="Times New Roman"/>
          <w:lang w:val="en-GB"/>
        </w:rPr>
        <w:t xml:space="preserve">the </w:t>
      </w:r>
      <w:r w:rsidR="00782490" w:rsidRPr="00F9351B">
        <w:rPr>
          <w:rFonts w:ascii="Times New Roman" w:hAnsi="Times New Roman" w:cs="Times New Roman"/>
          <w:lang w:val="en-GB"/>
        </w:rPr>
        <w:t xml:space="preserve">sediment </w:t>
      </w:r>
      <w:r w:rsidR="0054075E" w:rsidRPr="00F9351B">
        <w:rPr>
          <w:rFonts w:ascii="Times New Roman" w:hAnsi="Times New Roman" w:cs="Times New Roman"/>
          <w:lang w:val="en-GB"/>
        </w:rPr>
        <w:t>density</w:t>
      </w:r>
      <w:r w:rsidR="00782490" w:rsidRPr="00F9351B">
        <w:rPr>
          <w:rFonts w:ascii="Times New Roman" w:hAnsi="Times New Roman" w:cs="Times New Roman"/>
          <w:lang w:val="en-GB"/>
        </w:rPr>
        <w:t xml:space="preserve">, we employed the sediment compaction model </w:t>
      </w:r>
      <w:r w:rsidR="008375BB">
        <w:rPr>
          <w:rFonts w:ascii="Times New Roman" w:hAnsi="Times New Roman" w:cs="Times New Roman"/>
          <w:noProof/>
          <w:lang w:val="en-GB"/>
        </w:rPr>
        <w:t>(Sclater &amp; Christie 1980)</w:t>
      </w:r>
      <w:r w:rsidR="0078086D" w:rsidRPr="00F9351B">
        <w:rPr>
          <w:rFonts w:ascii="Times New Roman" w:hAnsi="Times New Roman" w:cs="Times New Roman"/>
          <w:lang w:val="en-GB"/>
        </w:rPr>
        <w:t xml:space="preserve"> which </w:t>
      </w:r>
      <w:r w:rsidR="000D04CB" w:rsidRPr="00F9351B">
        <w:rPr>
          <w:rFonts w:ascii="Times New Roman" w:hAnsi="Times New Roman" w:cs="Times New Roman"/>
          <w:lang w:val="en-GB"/>
        </w:rPr>
        <w:t>represents the</w:t>
      </w:r>
      <w:r w:rsidR="00535510">
        <w:rPr>
          <w:rFonts w:ascii="Times New Roman" w:hAnsi="Times New Roman" w:cs="Times New Roman"/>
          <w:lang w:val="en-GB"/>
        </w:rPr>
        <w:t xml:space="preserve"> </w:t>
      </w:r>
      <w:r w:rsidR="0078086D" w:rsidRPr="00F9351B">
        <w:rPr>
          <w:rFonts w:ascii="Times New Roman" w:hAnsi="Times New Roman" w:cs="Times New Roman"/>
          <w:lang w:val="en-GB"/>
        </w:rPr>
        <w:t xml:space="preserve">exponential reduction of </w:t>
      </w:r>
      <w:r w:rsidR="000D04CB" w:rsidRPr="00F9351B">
        <w:rPr>
          <w:rFonts w:ascii="Times New Roman" w:hAnsi="Times New Roman" w:cs="Times New Roman"/>
          <w:lang w:val="en-GB"/>
        </w:rPr>
        <w:t xml:space="preserve">the </w:t>
      </w:r>
      <w:r w:rsidR="0078086D" w:rsidRPr="00F9351B">
        <w:rPr>
          <w:rFonts w:ascii="Times New Roman" w:hAnsi="Times New Roman" w:cs="Times New Roman"/>
          <w:lang w:val="en-GB"/>
        </w:rPr>
        <w:t>initial sediment porosity (</w:t>
      </w:r>
      <m:oMath>
        <m:sSub>
          <m:sSubPr>
            <m:ctrlPr>
              <w:rPr>
                <w:rFonts w:ascii="Cambria Math" w:hAnsi="Cambria Math" w:cs="Times New Roman"/>
                <w:i/>
                <w:lang w:val="en-GB"/>
              </w:rPr>
            </m:ctrlPr>
          </m:sSubPr>
          <m:e>
            <m:r>
              <w:rPr>
                <w:rFonts w:ascii="Cambria Math" w:hAnsi="Cambria Math" w:cs="Times New Roman"/>
                <w:lang w:val="en-GB"/>
              </w:rPr>
              <m:t>φ</m:t>
            </m:r>
          </m:e>
          <m:sub>
            <m:r>
              <w:rPr>
                <w:rFonts w:ascii="Cambria Math" w:hAnsi="Cambria Math" w:cs="Times New Roman"/>
                <w:lang w:val="en-GB"/>
              </w:rPr>
              <m:t>0</m:t>
            </m:r>
          </m:sub>
        </m:sSub>
      </m:oMath>
      <w:r w:rsidR="0078086D" w:rsidRPr="00F9351B">
        <w:rPr>
          <w:rFonts w:ascii="Times New Roman" w:hAnsi="Times New Roman" w:cs="Times New Roman"/>
          <w:lang w:val="en-GB"/>
        </w:rPr>
        <w:t xml:space="preserve">) with depth and </w:t>
      </w:r>
      <w:r w:rsidR="000D04CB" w:rsidRPr="00F9351B">
        <w:rPr>
          <w:rFonts w:ascii="Times New Roman" w:hAnsi="Times New Roman" w:cs="Times New Roman"/>
          <w:lang w:val="en-GB"/>
        </w:rPr>
        <w:t xml:space="preserve">is </w:t>
      </w:r>
      <w:r w:rsidR="0078086D" w:rsidRPr="00F9351B">
        <w:rPr>
          <w:rFonts w:ascii="Times New Roman" w:hAnsi="Times New Roman" w:cs="Times New Roman"/>
          <w:lang w:val="en-GB"/>
        </w:rPr>
        <w:t>expressed as</w:t>
      </w:r>
    </w:p>
    <w:p w14:paraId="40521CEE" w14:textId="68456A20" w:rsidR="0078086D" w:rsidRDefault="00DD3B7D" w:rsidP="00EF042A">
      <w:pPr>
        <w:spacing w:line="480" w:lineRule="auto"/>
        <w:contextualSpacing/>
        <w:rPr>
          <w:rFonts w:ascii="Times New Roman" w:hAnsi="Times New Roman" w:cs="Times New Roman"/>
          <w:lang w:val="en-GB"/>
        </w:rPr>
      </w:pPr>
      <m:oMath>
        <m:sSub>
          <m:sSubPr>
            <m:ctrlPr>
              <w:rPr>
                <w:rFonts w:ascii="Cambria Math" w:hAnsi="Cambria Math" w:cs="Times New Roman"/>
                <w:lang w:val="en-GB"/>
              </w:rPr>
            </m:ctrlPr>
          </m:sSubPr>
          <m:e>
            <m:r>
              <w:rPr>
                <w:rFonts w:ascii="Cambria Math" w:hAnsi="Cambria Math" w:cs="Times New Roman"/>
                <w:lang w:val="en-GB"/>
              </w:rPr>
              <m:t>ρ</m:t>
            </m:r>
          </m:e>
          <m:sub>
            <m:r>
              <w:rPr>
                <w:rFonts w:ascii="Cambria Math" w:hAnsi="Cambria Math" w:cs="Times New Roman"/>
                <w:lang w:val="en-GB"/>
              </w:rPr>
              <m:t>z</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φ</m:t>
            </m:r>
          </m:e>
          <m:sub>
            <m:r>
              <w:rPr>
                <w:rFonts w:ascii="Cambria Math" w:hAnsi="Cambria Math" w:cs="Times New Roman"/>
                <w:lang w:val="en-GB"/>
              </w:rPr>
              <m:t>0</m:t>
            </m:r>
          </m:sub>
        </m:sSub>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z</m:t>
                </m:r>
              </m:num>
              <m:den>
                <m:r>
                  <w:rPr>
                    <w:rFonts w:ascii="Cambria Math" w:hAnsi="Cambria Math" w:cs="Times New Roman"/>
                    <w:lang w:val="en-GB"/>
                  </w:rPr>
                  <m:t>d</m:t>
                </m:r>
              </m:den>
            </m:f>
          </m:sup>
        </m:sSup>
        <m:sSub>
          <m:sSubPr>
            <m:ctrlPr>
              <w:rPr>
                <w:rFonts w:ascii="Cambria Math" w:hAnsi="Cambria Math" w:cs="Times New Roman"/>
                <w:i/>
                <w:lang w:val="en-GB"/>
              </w:rPr>
            </m:ctrlPr>
          </m:sSubPr>
          <m:e>
            <m:r>
              <w:rPr>
                <w:rFonts w:ascii="Cambria Math" w:hAnsi="Cambria Math" w:cs="Times New Roman"/>
                <w:lang w:val="en-GB"/>
              </w:rPr>
              <m:t>ρ</m:t>
            </m:r>
          </m:e>
          <m:sub>
            <m:r>
              <w:rPr>
                <w:rFonts w:ascii="Cambria Math" w:hAnsi="Cambria Math" w:cs="Times New Roman"/>
                <w:lang w:val="en-GB"/>
              </w:rPr>
              <m:t>f</m:t>
            </m:r>
          </m:sub>
        </m:sSub>
        <m:r>
          <w:rPr>
            <w:rFonts w:ascii="Cambria Math" w:hAnsi="Cambria Math" w:cs="Times New Roman"/>
            <w:lang w:val="en-GB"/>
          </w:rPr>
          <m:t>+</m:t>
        </m:r>
        <m:sSub>
          <m:sSubPr>
            <m:ctrlPr>
              <w:rPr>
                <w:rFonts w:ascii="Cambria Math" w:hAnsi="Cambria Math" w:cs="Times New Roman"/>
                <w:i/>
                <w:lang w:val="en-GB"/>
              </w:rPr>
            </m:ctrlPr>
          </m:sSubPr>
          <m:e>
            <m:r>
              <w:rPr>
                <w:rFonts w:ascii="Cambria Math" w:hAnsi="Cambria Math" w:cs="Times New Roman"/>
                <w:lang w:val="en-GB"/>
              </w:rPr>
              <m:t>ρ</m:t>
            </m:r>
          </m:e>
          <m:sub>
            <m:r>
              <w:rPr>
                <w:rFonts w:ascii="Cambria Math" w:hAnsi="Cambria Math" w:cs="Times New Roman"/>
                <w:lang w:val="en-GB"/>
              </w:rPr>
              <m:t>g</m:t>
            </m:r>
          </m:sub>
        </m:sSub>
        <m:d>
          <m:dPr>
            <m:ctrlPr>
              <w:rPr>
                <w:rFonts w:ascii="Cambria Math" w:hAnsi="Cambria Math" w:cs="Times New Roman"/>
                <w:i/>
                <w:lang w:val="en-GB"/>
              </w:rPr>
            </m:ctrlPr>
          </m:dPr>
          <m:e>
            <m:r>
              <w:rPr>
                <w:rFonts w:ascii="Cambria Math" w:hAnsi="Cambria Math" w:cs="Times New Roman"/>
                <w:lang w:val="en-GB"/>
              </w:rPr>
              <m:t>1-</m:t>
            </m:r>
            <m:sSub>
              <m:sSubPr>
                <m:ctrlPr>
                  <w:rPr>
                    <w:rFonts w:ascii="Cambria Math" w:hAnsi="Cambria Math" w:cs="Times New Roman"/>
                    <w:i/>
                    <w:lang w:val="en-GB"/>
                  </w:rPr>
                </m:ctrlPr>
              </m:sSubPr>
              <m:e>
                <m:r>
                  <w:rPr>
                    <w:rFonts w:ascii="Cambria Math" w:hAnsi="Cambria Math" w:cs="Times New Roman"/>
                    <w:lang w:val="en-GB"/>
                  </w:rPr>
                  <m:t>φ</m:t>
                </m:r>
              </m:e>
              <m:sub>
                <m:r>
                  <w:rPr>
                    <w:rFonts w:ascii="Cambria Math" w:hAnsi="Cambria Math" w:cs="Times New Roman"/>
                    <w:lang w:val="en-GB"/>
                  </w:rPr>
                  <m:t>0</m:t>
                </m:r>
              </m:sub>
            </m:sSub>
            <m:sSup>
              <m:sSupPr>
                <m:ctrlPr>
                  <w:rPr>
                    <w:rFonts w:ascii="Cambria Math" w:hAnsi="Cambria Math" w:cs="Times New Roman"/>
                    <w:i/>
                    <w:lang w:val="en-GB"/>
                  </w:rPr>
                </m:ctrlPr>
              </m:sSupPr>
              <m:e>
                <m:r>
                  <w:rPr>
                    <w:rFonts w:ascii="Cambria Math" w:hAnsi="Cambria Math" w:cs="Times New Roman"/>
                    <w:lang w:val="en-GB"/>
                  </w:rPr>
                  <m:t>e</m:t>
                </m:r>
              </m:e>
              <m:sup>
                <m:r>
                  <w:rPr>
                    <w:rFonts w:ascii="Cambria Math" w:hAnsi="Cambria Math" w:cs="Times New Roman"/>
                    <w:lang w:val="en-GB"/>
                  </w:rPr>
                  <m:t>-</m:t>
                </m:r>
                <m:f>
                  <m:fPr>
                    <m:ctrlPr>
                      <w:rPr>
                        <w:rFonts w:ascii="Cambria Math" w:hAnsi="Cambria Math" w:cs="Times New Roman"/>
                        <w:i/>
                        <w:lang w:val="en-GB"/>
                      </w:rPr>
                    </m:ctrlPr>
                  </m:fPr>
                  <m:num>
                    <m:r>
                      <w:rPr>
                        <w:rFonts w:ascii="Cambria Math" w:hAnsi="Cambria Math" w:cs="Times New Roman"/>
                        <w:lang w:val="en-GB"/>
                      </w:rPr>
                      <m:t>z</m:t>
                    </m:r>
                  </m:num>
                  <m:den>
                    <m:r>
                      <w:rPr>
                        <w:rFonts w:ascii="Cambria Math" w:hAnsi="Cambria Math" w:cs="Times New Roman"/>
                        <w:lang w:val="en-GB"/>
                      </w:rPr>
                      <m:t>d</m:t>
                    </m:r>
                  </m:den>
                </m:f>
              </m:sup>
            </m:sSup>
          </m:e>
        </m:d>
      </m:oMath>
      <w:r w:rsidR="00EF042A">
        <w:rPr>
          <w:rFonts w:ascii="Times New Roman" w:hAnsi="Times New Roman" w:cs="Times New Roman"/>
          <w:lang w:val="en-GB"/>
        </w:rPr>
        <w:tab/>
      </w:r>
      <w:r w:rsidR="00EF042A">
        <w:rPr>
          <w:rFonts w:ascii="Times New Roman" w:hAnsi="Times New Roman" w:cs="Times New Roman"/>
          <w:lang w:val="en-GB"/>
        </w:rPr>
        <w:tab/>
      </w:r>
      <w:r w:rsidR="00EF042A">
        <w:rPr>
          <w:rFonts w:ascii="Times New Roman" w:hAnsi="Times New Roman" w:cs="Times New Roman"/>
          <w:lang w:val="en-GB"/>
        </w:rPr>
        <w:tab/>
      </w:r>
      <w:r w:rsidR="00EF042A">
        <w:rPr>
          <w:rFonts w:ascii="Times New Roman" w:hAnsi="Times New Roman" w:cs="Times New Roman"/>
          <w:lang w:val="en-GB"/>
        </w:rPr>
        <w:tab/>
      </w:r>
      <w:r w:rsidR="00EF042A">
        <w:rPr>
          <w:rFonts w:ascii="Times New Roman" w:hAnsi="Times New Roman" w:cs="Times New Roman"/>
          <w:lang w:val="en-GB"/>
        </w:rPr>
        <w:tab/>
      </w:r>
      <w:r w:rsidR="00EF042A">
        <w:rPr>
          <w:rFonts w:ascii="Times New Roman" w:hAnsi="Times New Roman" w:cs="Times New Roman"/>
          <w:lang w:val="en-GB"/>
        </w:rPr>
        <w:tab/>
      </w:r>
      <w:r w:rsidR="00EF042A">
        <w:rPr>
          <w:rFonts w:ascii="Times New Roman" w:hAnsi="Times New Roman" w:cs="Times New Roman"/>
          <w:lang w:val="en-GB"/>
        </w:rPr>
        <w:tab/>
      </w:r>
      <w:r w:rsidR="0050488A" w:rsidRPr="00F9351B">
        <w:rPr>
          <w:rFonts w:ascii="Times New Roman" w:hAnsi="Times New Roman" w:cs="Times New Roman"/>
          <w:lang w:val="en-GB"/>
        </w:rPr>
        <w:t>(1)</w:t>
      </w:r>
      <w:r w:rsidR="00A64EDC" w:rsidRPr="00F9351B">
        <w:rPr>
          <w:rFonts w:ascii="Times New Roman" w:hAnsi="Times New Roman" w:cs="Times New Roman"/>
          <w:lang w:val="en-GB"/>
        </w:rPr>
        <w:cr/>
      </w:r>
      <w:proofErr w:type="gramStart"/>
      <w:r w:rsidR="00A64EDC" w:rsidRPr="00F9351B">
        <w:rPr>
          <w:rFonts w:ascii="Times New Roman" w:hAnsi="Times New Roman" w:cs="Times New Roman"/>
          <w:lang w:val="en-GB"/>
        </w:rPr>
        <w:t>where</w:t>
      </w:r>
      <w:proofErr w:type="gramEnd"/>
      <w:r w:rsidR="00A64EDC" w:rsidRPr="00F9351B">
        <w:rPr>
          <w:rFonts w:ascii="Times New Roman" w:hAnsi="Times New Roman" w:cs="Times New Roman"/>
          <w:lang w:val="en-GB"/>
        </w:rPr>
        <w:t xml:space="preserve"> </w:t>
      </w:r>
      <m:oMath>
        <m:sSub>
          <m:sSubPr>
            <m:ctrlPr>
              <w:rPr>
                <w:rFonts w:ascii="Cambria Math" w:hAnsi="Cambria Math" w:cs="Times New Roman"/>
                <w:i/>
                <w:lang w:val="en-GB"/>
              </w:rPr>
            </m:ctrlPr>
          </m:sSubPr>
          <m:e>
            <m:r>
              <w:rPr>
                <w:rFonts w:ascii="Cambria Math" w:hAnsi="Cambria Math" w:cs="Times New Roman"/>
                <w:lang w:val="en-GB"/>
              </w:rPr>
              <m:t>ρ</m:t>
            </m:r>
          </m:e>
          <m:sub>
            <m:r>
              <w:rPr>
                <w:rFonts w:ascii="Cambria Math" w:hAnsi="Cambria Math" w:cs="Times New Roman"/>
                <w:lang w:val="en-GB"/>
              </w:rPr>
              <m:t>f</m:t>
            </m:r>
          </m:sub>
        </m:sSub>
      </m:oMath>
      <w:r w:rsidR="0078086D" w:rsidRPr="00F9351B">
        <w:rPr>
          <w:rFonts w:ascii="Times New Roman" w:hAnsi="Times New Roman" w:cs="Times New Roman"/>
          <w:lang w:val="en-GB"/>
        </w:rPr>
        <w:t xml:space="preserve"> is the</w:t>
      </w:r>
      <w:r w:rsidR="000D04CB" w:rsidRPr="00F9351B">
        <w:rPr>
          <w:rFonts w:ascii="Times New Roman" w:hAnsi="Times New Roman" w:cs="Times New Roman"/>
          <w:lang w:val="en-GB"/>
        </w:rPr>
        <w:t xml:space="preserve"> </w:t>
      </w:r>
      <w:r w:rsidR="000932E0" w:rsidRPr="00F9351B">
        <w:rPr>
          <w:rFonts w:ascii="Times New Roman" w:hAnsi="Times New Roman" w:cs="Times New Roman"/>
          <w:lang w:val="en-GB"/>
        </w:rPr>
        <w:t xml:space="preserve">fluid </w:t>
      </w:r>
      <w:r w:rsidR="000D04CB" w:rsidRPr="00F9351B">
        <w:rPr>
          <w:rFonts w:ascii="Times New Roman" w:hAnsi="Times New Roman" w:cs="Times New Roman"/>
          <w:lang w:val="en-GB"/>
        </w:rPr>
        <w:t xml:space="preserve">density </w:t>
      </w:r>
      <w:r w:rsidR="000932E0">
        <w:rPr>
          <w:rFonts w:ascii="Times New Roman" w:hAnsi="Times New Roman" w:cs="Times New Roman"/>
          <w:lang w:val="en-GB"/>
        </w:rPr>
        <w:t>(</w:t>
      </w:r>
      <w:r w:rsidR="00DF041E" w:rsidRPr="00F9351B">
        <w:rPr>
          <w:rFonts w:ascii="Times New Roman" w:hAnsi="Times New Roman" w:cs="Times New Roman"/>
          <w:lang w:val="en-GB"/>
        </w:rPr>
        <w:t>which refers to</w:t>
      </w:r>
      <w:r w:rsidR="002368F7" w:rsidRPr="00F9351B">
        <w:rPr>
          <w:rFonts w:ascii="Times New Roman" w:hAnsi="Times New Roman" w:cs="Times New Roman"/>
          <w:lang w:val="en-GB"/>
        </w:rPr>
        <w:t xml:space="preserve"> seawater</w:t>
      </w:r>
      <w:r w:rsidR="00E12FE8" w:rsidRPr="00F9351B">
        <w:rPr>
          <w:rFonts w:ascii="Times New Roman" w:hAnsi="Times New Roman" w:cs="Times New Roman"/>
          <w:lang w:val="en-GB"/>
        </w:rPr>
        <w:t xml:space="preserve"> in this study</w:t>
      </w:r>
      <w:r w:rsidR="000932E0">
        <w:rPr>
          <w:rFonts w:ascii="Times New Roman" w:hAnsi="Times New Roman" w:cs="Times New Roman"/>
          <w:lang w:val="en-GB"/>
        </w:rPr>
        <w:t>) and</w:t>
      </w:r>
      <w:r w:rsidR="002368F7" w:rsidRPr="00F9351B">
        <w:rPr>
          <w:rFonts w:ascii="Times New Roman" w:hAnsi="Times New Roman" w:cs="Times New Roman"/>
          <w:lang w:val="en-GB"/>
        </w:rPr>
        <w:t xml:space="preserve"> </w:t>
      </w:r>
      <w:r w:rsidR="00DF041E" w:rsidRPr="00F9351B">
        <w:rPr>
          <w:rFonts w:ascii="Times New Roman" w:hAnsi="Times New Roman" w:cs="Times New Roman"/>
          <w:lang w:val="en-GB"/>
        </w:rPr>
        <w:t>is set to</w:t>
      </w:r>
      <w:r w:rsidR="002368F7" w:rsidRPr="00F9351B">
        <w:rPr>
          <w:rFonts w:ascii="Times New Roman" w:hAnsi="Times New Roman" w:cs="Times New Roman"/>
          <w:lang w:val="en-GB"/>
        </w:rPr>
        <w:t xml:space="preserve"> 103</w:t>
      </w:r>
      <w:r w:rsidR="0078086D" w:rsidRPr="00F9351B">
        <w:rPr>
          <w:rFonts w:ascii="Times New Roman" w:hAnsi="Times New Roman" w:cs="Times New Roman"/>
          <w:lang w:val="en-GB"/>
        </w:rPr>
        <w:t>0</w:t>
      </w:r>
      <w:r w:rsidR="003F45D8" w:rsidRPr="00F9351B">
        <w:rPr>
          <w:rFonts w:ascii="Times New Roman" w:hAnsi="Times New Roman" w:cs="Times New Roman"/>
          <w:lang w:val="en-GB"/>
        </w:rPr>
        <w:t xml:space="preserve"> kg/m</w:t>
      </w:r>
      <w:r w:rsidR="003F45D8" w:rsidRPr="00F9351B">
        <w:rPr>
          <w:rFonts w:ascii="Times New Roman" w:hAnsi="Times New Roman" w:cs="Times New Roman"/>
          <w:vertAlign w:val="superscript"/>
          <w:lang w:val="en-GB"/>
        </w:rPr>
        <w:t>3</w:t>
      </w:r>
      <w:r w:rsidR="00E12FE8" w:rsidRPr="00F9351B">
        <w:rPr>
          <w:rFonts w:ascii="Times New Roman" w:hAnsi="Times New Roman" w:cs="Times New Roman"/>
          <w:lang w:val="en-GB"/>
        </w:rPr>
        <w:t>,</w:t>
      </w:r>
      <w:r w:rsidR="003F45D8" w:rsidRPr="00F9351B">
        <w:rPr>
          <w:rFonts w:ascii="Times New Roman" w:hAnsi="Times New Roman" w:cs="Times New Roman"/>
          <w:lang w:val="en-GB"/>
        </w:rPr>
        <w:t xml:space="preserve"> and d is an empirical constant </w:t>
      </w:r>
      <w:r w:rsidR="00DF041E" w:rsidRPr="00F9351B">
        <w:rPr>
          <w:rFonts w:ascii="Times New Roman" w:hAnsi="Times New Roman" w:cs="Times New Roman"/>
          <w:lang w:val="en-GB"/>
        </w:rPr>
        <w:t xml:space="preserve">that is </w:t>
      </w:r>
      <w:r w:rsidR="003F45D8" w:rsidRPr="00F9351B">
        <w:rPr>
          <w:rFonts w:ascii="Times New Roman" w:hAnsi="Times New Roman" w:cs="Times New Roman"/>
          <w:lang w:val="en-GB"/>
        </w:rPr>
        <w:t xml:space="preserve">related to depth decay. </w:t>
      </w:r>
      <m:oMath>
        <m:sSub>
          <m:sSubPr>
            <m:ctrlPr>
              <w:rPr>
                <w:rFonts w:ascii="Cambria Math" w:hAnsi="Cambria Math" w:cs="Times New Roman"/>
                <w:i/>
                <w:lang w:val="en-GB"/>
              </w:rPr>
            </m:ctrlPr>
          </m:sSubPr>
          <m:e>
            <m:r>
              <w:rPr>
                <w:rFonts w:ascii="Cambria Math" w:hAnsi="Cambria Math" w:cs="Times New Roman"/>
                <w:lang w:val="en-GB"/>
              </w:rPr>
              <m:t>ρ</m:t>
            </m:r>
          </m:e>
          <m:sub>
            <m:r>
              <w:rPr>
                <w:rFonts w:ascii="Cambria Math" w:hAnsi="Cambria Math" w:cs="Times New Roman"/>
                <w:lang w:val="en-GB"/>
              </w:rPr>
              <m:t>g</m:t>
            </m:r>
          </m:sub>
        </m:sSub>
      </m:oMath>
      <w:r w:rsidR="003F45D8" w:rsidRPr="00F9351B">
        <w:rPr>
          <w:rFonts w:ascii="Times New Roman" w:hAnsi="Times New Roman" w:cs="Times New Roman"/>
          <w:lang w:val="en-GB"/>
        </w:rPr>
        <w:t xml:space="preserve"> </w:t>
      </w:r>
      <w:proofErr w:type="gramStart"/>
      <w:r w:rsidR="003F45D8" w:rsidRPr="00F9351B">
        <w:rPr>
          <w:rFonts w:ascii="Times New Roman" w:hAnsi="Times New Roman" w:cs="Times New Roman"/>
          <w:lang w:val="en-GB"/>
        </w:rPr>
        <w:t>repres</w:t>
      </w:r>
      <w:r w:rsidR="00331B87" w:rsidRPr="00F9351B">
        <w:rPr>
          <w:rFonts w:ascii="Times New Roman" w:hAnsi="Times New Roman" w:cs="Times New Roman"/>
          <w:lang w:val="en-GB"/>
        </w:rPr>
        <w:t>ent</w:t>
      </w:r>
      <w:r w:rsidR="00E12FE8" w:rsidRPr="00F9351B">
        <w:rPr>
          <w:rFonts w:ascii="Times New Roman" w:hAnsi="Times New Roman" w:cs="Times New Roman"/>
          <w:lang w:val="en-GB"/>
        </w:rPr>
        <w:t>s</w:t>
      </w:r>
      <w:proofErr w:type="gramEnd"/>
      <w:r w:rsidR="003F45D8" w:rsidRPr="00F9351B">
        <w:rPr>
          <w:rFonts w:ascii="Times New Roman" w:hAnsi="Times New Roman" w:cs="Times New Roman"/>
          <w:lang w:val="en-GB"/>
        </w:rPr>
        <w:t xml:space="preserve"> the grain density</w:t>
      </w:r>
      <w:r w:rsidR="00DF041E" w:rsidRPr="00F9351B">
        <w:rPr>
          <w:rFonts w:ascii="Times New Roman" w:hAnsi="Times New Roman" w:cs="Times New Roman"/>
          <w:lang w:val="en-GB"/>
        </w:rPr>
        <w:t>,</w:t>
      </w:r>
      <w:r w:rsidR="003F45D8" w:rsidRPr="00F9351B">
        <w:rPr>
          <w:rFonts w:ascii="Times New Roman" w:hAnsi="Times New Roman" w:cs="Times New Roman"/>
          <w:lang w:val="en-GB"/>
        </w:rPr>
        <w:t xml:space="preserve"> and we set </w:t>
      </w:r>
      <w:r w:rsidR="00E12FE8" w:rsidRPr="00F9351B">
        <w:rPr>
          <w:rFonts w:ascii="Times New Roman" w:hAnsi="Times New Roman" w:cs="Times New Roman"/>
          <w:lang w:val="en-GB"/>
        </w:rPr>
        <w:t>this variable to</w:t>
      </w:r>
      <w:r w:rsidR="003F45D8" w:rsidRPr="00F9351B">
        <w:rPr>
          <w:rFonts w:ascii="Times New Roman" w:hAnsi="Times New Roman" w:cs="Times New Roman"/>
          <w:lang w:val="en-GB"/>
        </w:rPr>
        <w:t xml:space="preserve"> 2800 kg/m</w:t>
      </w:r>
      <w:r w:rsidR="003F45D8" w:rsidRPr="00F9351B">
        <w:rPr>
          <w:rFonts w:ascii="Times New Roman" w:hAnsi="Times New Roman" w:cs="Times New Roman"/>
          <w:vertAlign w:val="superscript"/>
          <w:lang w:val="en-GB"/>
        </w:rPr>
        <w:t>3</w:t>
      </w:r>
      <w:r w:rsidR="003F45D8" w:rsidRPr="00F9351B">
        <w:rPr>
          <w:rFonts w:ascii="Times New Roman" w:hAnsi="Times New Roman" w:cs="Times New Roman"/>
          <w:lang w:val="en-GB"/>
        </w:rPr>
        <w:t>, clos</w:t>
      </w:r>
      <w:r w:rsidR="00DF041E" w:rsidRPr="00F9351B">
        <w:rPr>
          <w:rFonts w:ascii="Times New Roman" w:hAnsi="Times New Roman" w:cs="Times New Roman"/>
          <w:lang w:val="en-GB"/>
        </w:rPr>
        <w:t>e</w:t>
      </w:r>
      <w:r w:rsidR="003F45D8" w:rsidRPr="00F9351B">
        <w:rPr>
          <w:rFonts w:ascii="Times New Roman" w:hAnsi="Times New Roman" w:cs="Times New Roman"/>
          <w:lang w:val="en-GB"/>
        </w:rPr>
        <w:t xml:space="preserve"> to the crustal density, because </w:t>
      </w:r>
      <m:oMath>
        <m:sSub>
          <m:sSubPr>
            <m:ctrlPr>
              <w:rPr>
                <w:rFonts w:ascii="Cambria Math" w:hAnsi="Cambria Math" w:cs="Times New Roman"/>
                <w:lang w:val="en-GB"/>
              </w:rPr>
            </m:ctrlPr>
          </m:sSubPr>
          <m:e>
            <m:r>
              <w:rPr>
                <w:rFonts w:ascii="Cambria Math" w:hAnsi="Cambria Math" w:cs="Times New Roman"/>
                <w:lang w:val="en-GB"/>
              </w:rPr>
              <m:t>ρ</m:t>
            </m:r>
          </m:e>
          <m:sub>
            <m:r>
              <w:rPr>
                <w:rFonts w:ascii="Cambria Math" w:hAnsi="Cambria Math" w:cs="Times New Roman"/>
                <w:lang w:val="en-GB"/>
              </w:rPr>
              <m:t>z</m:t>
            </m:r>
          </m:sub>
        </m:sSub>
      </m:oMath>
      <w:r w:rsidR="00DE4131" w:rsidRPr="00F9351B">
        <w:rPr>
          <w:rFonts w:ascii="Times New Roman" w:hAnsi="Times New Roman" w:cs="Times New Roman"/>
          <w:lang w:val="en-GB"/>
        </w:rPr>
        <w:t xml:space="preserve"> tends to </w:t>
      </w:r>
      <w:r w:rsidR="00331B87" w:rsidRPr="00F9351B">
        <w:rPr>
          <w:rFonts w:ascii="Times New Roman" w:hAnsi="Times New Roman" w:cs="Times New Roman"/>
          <w:lang w:val="en-GB"/>
        </w:rPr>
        <w:t>be</w:t>
      </w:r>
      <w:r w:rsidR="00DF041E" w:rsidRPr="00F9351B">
        <w:rPr>
          <w:rFonts w:ascii="Times New Roman" w:hAnsi="Times New Roman" w:cs="Times New Roman"/>
          <w:lang w:val="en-GB"/>
        </w:rPr>
        <w:t>come</w:t>
      </w:r>
      <w:r w:rsidR="00331B87" w:rsidRPr="00F9351B">
        <w:rPr>
          <w:rFonts w:ascii="Times New Roman" w:hAnsi="Times New Roman" w:cs="Times New Roman"/>
          <w:lang w:val="en-GB"/>
        </w:rPr>
        <w:t xml:space="preserve"> </w:t>
      </w:r>
      <w:r w:rsidR="00DE4131" w:rsidRPr="00F9351B">
        <w:rPr>
          <w:rFonts w:ascii="Times New Roman" w:hAnsi="Times New Roman" w:cs="Times New Roman"/>
          <w:lang w:val="en-GB"/>
        </w:rPr>
        <w:t xml:space="preserve">equal to </w:t>
      </w:r>
      <m:oMath>
        <m:sSub>
          <m:sSubPr>
            <m:ctrlPr>
              <w:rPr>
                <w:rFonts w:ascii="Cambria Math" w:hAnsi="Cambria Math" w:cs="Times New Roman"/>
                <w:i/>
                <w:lang w:val="en-GB"/>
              </w:rPr>
            </m:ctrlPr>
          </m:sSubPr>
          <m:e>
            <m:r>
              <w:rPr>
                <w:rFonts w:ascii="Cambria Math" w:hAnsi="Cambria Math" w:cs="Times New Roman"/>
                <w:lang w:val="en-GB"/>
              </w:rPr>
              <m:t>ρ</m:t>
            </m:r>
          </m:e>
          <m:sub>
            <m:r>
              <w:rPr>
                <w:rFonts w:ascii="Cambria Math" w:hAnsi="Cambria Math" w:cs="Times New Roman"/>
                <w:lang w:val="en-GB"/>
              </w:rPr>
              <m:t>g</m:t>
            </m:r>
          </m:sub>
        </m:sSub>
      </m:oMath>
      <w:r w:rsidR="00DE4131" w:rsidRPr="00F9351B">
        <w:rPr>
          <w:rFonts w:ascii="Times New Roman" w:hAnsi="Times New Roman" w:cs="Times New Roman"/>
          <w:lang w:val="en-GB"/>
        </w:rPr>
        <w:t xml:space="preserve"> with depth.</w:t>
      </w:r>
      <w:r w:rsidR="00331B87" w:rsidRPr="00F9351B">
        <w:rPr>
          <w:rFonts w:ascii="Times New Roman" w:hAnsi="Times New Roman" w:cs="Times New Roman"/>
          <w:lang w:val="en-GB"/>
        </w:rPr>
        <w:t xml:space="preserve"> Considering </w:t>
      </w:r>
      <w:r w:rsidR="00DF041E" w:rsidRPr="00F9351B">
        <w:rPr>
          <w:rFonts w:ascii="Times New Roman" w:hAnsi="Times New Roman" w:cs="Times New Roman"/>
          <w:lang w:val="en-GB"/>
        </w:rPr>
        <w:t>that</w:t>
      </w:r>
      <w:r w:rsidR="00331B87" w:rsidRPr="00F9351B">
        <w:rPr>
          <w:rFonts w:ascii="Times New Roman" w:hAnsi="Times New Roman" w:cs="Times New Roman"/>
          <w:lang w:val="en-GB"/>
        </w:rPr>
        <w:t xml:space="preserve"> equation (1) is </w:t>
      </w:r>
      <w:r w:rsidR="00E12FE8" w:rsidRPr="00F9351B">
        <w:rPr>
          <w:rFonts w:ascii="Times New Roman" w:hAnsi="Times New Roman" w:cs="Times New Roman"/>
          <w:lang w:val="en-GB"/>
        </w:rPr>
        <w:t xml:space="preserve">a </w:t>
      </w:r>
      <w:r w:rsidR="00331B87" w:rsidRPr="00F9351B">
        <w:rPr>
          <w:rFonts w:ascii="Times New Roman" w:hAnsi="Times New Roman" w:cs="Times New Roman"/>
          <w:lang w:val="en-GB"/>
        </w:rPr>
        <w:t xml:space="preserve">theoretical model, we allow the sediment density </w:t>
      </w:r>
      <w:r w:rsidR="00DF041E" w:rsidRPr="00F9351B">
        <w:rPr>
          <w:rFonts w:ascii="Times New Roman" w:hAnsi="Times New Roman" w:cs="Times New Roman"/>
          <w:lang w:val="en-GB"/>
        </w:rPr>
        <w:t xml:space="preserve">to </w:t>
      </w:r>
      <w:r w:rsidR="00331B87" w:rsidRPr="00F9351B">
        <w:rPr>
          <w:rFonts w:ascii="Times New Roman" w:hAnsi="Times New Roman" w:cs="Times New Roman"/>
          <w:lang w:val="en-GB"/>
        </w:rPr>
        <w:t>vary with</w:t>
      </w:r>
      <w:r w:rsidR="00186FEB" w:rsidRPr="00F9351B">
        <w:rPr>
          <w:rFonts w:ascii="Times New Roman" w:hAnsi="Times New Roman" w:cs="Times New Roman"/>
          <w:lang w:val="en-GB"/>
        </w:rPr>
        <w:t>in</w:t>
      </w:r>
      <w:r w:rsidR="00331B87" w:rsidRPr="00F9351B">
        <w:rPr>
          <w:rFonts w:ascii="Times New Roman" w:hAnsi="Times New Roman" w:cs="Times New Roman"/>
          <w:lang w:val="en-GB"/>
        </w:rPr>
        <w:t xml:space="preserve"> ±200 kg/m</w:t>
      </w:r>
      <w:r w:rsidR="00331B87" w:rsidRPr="00F9351B">
        <w:rPr>
          <w:rFonts w:ascii="Times New Roman" w:hAnsi="Times New Roman" w:cs="Times New Roman"/>
          <w:vertAlign w:val="superscript"/>
          <w:lang w:val="en-GB"/>
        </w:rPr>
        <w:t>3</w:t>
      </w:r>
      <w:del w:id="145" w:author="ji appple" w:date="2018-07-01T10:16:00Z">
        <w:r w:rsidR="00E12FE8" w:rsidRPr="00F9351B" w:rsidDel="00E90980">
          <w:rPr>
            <w:rFonts w:ascii="Times New Roman" w:hAnsi="Times New Roman" w:cs="Times New Roman"/>
            <w:lang w:val="en-GB"/>
          </w:rPr>
          <w:delText>,</w:delText>
        </w:r>
        <w:r w:rsidR="00DF041E" w:rsidRPr="00F9351B" w:rsidDel="00E90980">
          <w:rPr>
            <w:rFonts w:ascii="Times New Roman" w:hAnsi="Times New Roman" w:cs="Times New Roman"/>
            <w:lang w:val="en-GB"/>
          </w:rPr>
          <w:delText xml:space="preserve"> which</w:delText>
        </w:r>
        <w:r w:rsidR="00186FEB" w:rsidRPr="00F9351B" w:rsidDel="00E90980">
          <w:rPr>
            <w:rFonts w:ascii="Times New Roman" w:hAnsi="Times New Roman" w:cs="Times New Roman"/>
            <w:lang w:val="en-GB"/>
          </w:rPr>
          <w:delText xml:space="preserve"> is not </w:delText>
        </w:r>
        <w:r w:rsidR="00E12FE8" w:rsidRPr="00F9351B" w:rsidDel="00E90980">
          <w:rPr>
            <w:rFonts w:ascii="Times New Roman" w:hAnsi="Times New Roman" w:cs="Times New Roman"/>
            <w:lang w:val="en-GB"/>
          </w:rPr>
          <w:delText xml:space="preserve">greater than </w:delText>
        </w:r>
        <w:r w:rsidR="00186FEB" w:rsidRPr="00F9351B" w:rsidDel="00E90980">
          <w:rPr>
            <w:rFonts w:ascii="Times New Roman" w:hAnsi="Times New Roman" w:cs="Times New Roman"/>
            <w:lang w:val="en-GB"/>
          </w:rPr>
          <w:delText>the crustal thickness</w:delText>
        </w:r>
      </w:del>
      <w:ins w:id="146" w:author="ji appple" w:date="2018-07-01T10:16:00Z">
        <w:r w:rsidR="00E90980">
          <w:rPr>
            <w:rFonts w:ascii="Times New Roman" w:hAnsi="Times New Roman" w:cs="Times New Roman" w:hint="eastAsia"/>
            <w:lang w:val="en-GB"/>
          </w:rPr>
          <w:t xml:space="preserve"> and</w:t>
        </w:r>
      </w:ins>
      <w:r w:rsidR="00EE0B30" w:rsidRPr="00F9351B">
        <w:rPr>
          <w:rFonts w:ascii="Times New Roman" w:hAnsi="Times New Roman" w:cs="Times New Roman"/>
          <w:lang w:val="en-GB"/>
        </w:rPr>
        <w:t xml:space="preserve"> </w:t>
      </w:r>
      <w:ins w:id="147" w:author="ji appple" w:date="2018-07-01T10:16:00Z">
        <w:r w:rsidR="00E90980">
          <w:rPr>
            <w:rFonts w:ascii="Times New Roman" w:hAnsi="Times New Roman" w:cs="Times New Roman" w:hint="eastAsia"/>
            <w:lang w:val="en-GB"/>
          </w:rPr>
          <w:t xml:space="preserve">make the maximum density </w:t>
        </w:r>
      </w:ins>
      <w:ins w:id="148" w:author="ji appple" w:date="2018-07-17T09:36:00Z">
        <w:r w:rsidR="00405BB9">
          <w:rPr>
            <w:rFonts w:ascii="Times New Roman" w:hAnsi="Times New Roman" w:cs="Times New Roman"/>
            <w:lang w:val="en-GB"/>
          </w:rPr>
          <w:t>of</w:t>
        </w:r>
      </w:ins>
      <w:ins w:id="149" w:author="ji appple" w:date="2018-07-01T10:19:00Z">
        <w:r w:rsidR="00E90980">
          <w:rPr>
            <w:rFonts w:ascii="Times New Roman" w:hAnsi="Times New Roman" w:cs="Times New Roman" w:hint="eastAsia"/>
            <w:lang w:val="en-GB"/>
          </w:rPr>
          <w:t xml:space="preserve"> the sediment </w:t>
        </w:r>
      </w:ins>
      <w:ins w:id="150" w:author="ji appple" w:date="2018-07-01T10:16:00Z">
        <w:r w:rsidR="00E90980">
          <w:rPr>
            <w:rFonts w:ascii="Times New Roman" w:hAnsi="Times New Roman" w:cs="Times New Roman" w:hint="eastAsia"/>
            <w:lang w:val="en-GB"/>
          </w:rPr>
          <w:t xml:space="preserve">is </w:t>
        </w:r>
      </w:ins>
      <w:ins w:id="151" w:author="ji appple" w:date="2018-07-01T10:18:00Z">
        <w:r w:rsidR="00405BB9">
          <w:rPr>
            <w:rFonts w:ascii="Times New Roman" w:hAnsi="Times New Roman" w:cs="Times New Roman" w:hint="eastAsia"/>
            <w:lang w:val="en-GB"/>
          </w:rPr>
          <w:t>not greater than that of</w:t>
        </w:r>
        <w:r w:rsidR="00E90980">
          <w:rPr>
            <w:rFonts w:ascii="Times New Roman" w:hAnsi="Times New Roman" w:cs="Times New Roman" w:hint="eastAsia"/>
            <w:lang w:val="en-GB"/>
          </w:rPr>
          <w:t xml:space="preserve"> the crust </w:t>
        </w:r>
      </w:ins>
      <w:r w:rsidR="00EE0B30" w:rsidRPr="00F9351B">
        <w:rPr>
          <w:rFonts w:ascii="Times New Roman" w:hAnsi="Times New Roman" w:cs="Times New Roman"/>
          <w:lang w:val="en-GB"/>
        </w:rPr>
        <w:t>(Fig. 3)</w:t>
      </w:r>
      <w:r w:rsidR="00186FEB" w:rsidRPr="00F9351B">
        <w:rPr>
          <w:rFonts w:ascii="Times New Roman" w:hAnsi="Times New Roman" w:cs="Times New Roman"/>
          <w:lang w:val="en-GB"/>
        </w:rPr>
        <w:t>.</w:t>
      </w:r>
    </w:p>
    <w:p w14:paraId="56919EBE" w14:textId="632A2C4C" w:rsidR="003F1274" w:rsidRPr="00F9351B" w:rsidRDefault="003F1274" w:rsidP="003F1274">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3</w:t>
      </w:r>
      <w:r w:rsidRPr="00F15A3A">
        <w:rPr>
          <w:rFonts w:ascii="Times New Roman" w:hAnsi="Times New Roman" w:cs="Times New Roman"/>
          <w:lang w:val="en-GB"/>
        </w:rPr>
        <w:t xml:space="preserve"> near here]</w:t>
      </w:r>
    </w:p>
    <w:p w14:paraId="3E12FAA5" w14:textId="6AB144DF" w:rsidR="00FC29E5" w:rsidRPr="00F9351B" w:rsidRDefault="00983EBC" w:rsidP="00450E01">
      <w:pPr>
        <w:spacing w:line="480" w:lineRule="auto"/>
        <w:ind w:firstLineChars="200" w:firstLine="480"/>
        <w:rPr>
          <w:rFonts w:ascii="Times New Roman" w:hAnsi="Times New Roman" w:cs="Times New Roman"/>
          <w:lang w:val="en-GB"/>
        </w:rPr>
        <w:pPrChange w:id="152" w:author="Administrator" w:date="2018-08-08T09:29:00Z">
          <w:pPr>
            <w:spacing w:line="480" w:lineRule="auto"/>
            <w:ind w:firstLine="720"/>
            <w:contextualSpacing/>
          </w:pPr>
        </w:pPrChange>
      </w:pPr>
      <w:r w:rsidRPr="00F9351B">
        <w:rPr>
          <w:rFonts w:ascii="Times New Roman" w:hAnsi="Times New Roman" w:cs="Times New Roman"/>
          <w:lang w:val="en-GB"/>
        </w:rPr>
        <w:t xml:space="preserve">Finally, the Moho depth is the last density contrast in the density reference model. </w:t>
      </w:r>
      <w:r w:rsidR="002F3D50">
        <w:rPr>
          <w:rFonts w:ascii="Times New Roman" w:hAnsi="Times New Roman" w:cs="Times New Roman"/>
          <w:lang w:val="en-GB"/>
        </w:rPr>
        <w:t>T</w:t>
      </w:r>
      <w:r w:rsidR="0007129C" w:rsidRPr="00F9351B">
        <w:rPr>
          <w:rFonts w:ascii="Times New Roman" w:hAnsi="Times New Roman" w:cs="Times New Roman"/>
          <w:lang w:val="en-GB"/>
        </w:rPr>
        <w:t xml:space="preserve">he </w:t>
      </w:r>
      <w:r w:rsidR="00FF2FD7" w:rsidRPr="00F9351B">
        <w:rPr>
          <w:rFonts w:ascii="Times New Roman" w:hAnsi="Times New Roman" w:cs="Times New Roman"/>
          <w:lang w:val="en-GB"/>
        </w:rPr>
        <w:t>variations in</w:t>
      </w:r>
      <w:r w:rsidR="0007129C" w:rsidRPr="00F9351B">
        <w:rPr>
          <w:rFonts w:ascii="Times New Roman" w:hAnsi="Times New Roman" w:cs="Times New Roman"/>
          <w:lang w:val="en-GB"/>
        </w:rPr>
        <w:t xml:space="preserve"> </w:t>
      </w:r>
      <w:r w:rsidR="00FF2FD7" w:rsidRPr="00F9351B">
        <w:rPr>
          <w:rFonts w:ascii="Times New Roman" w:hAnsi="Times New Roman" w:cs="Times New Roman"/>
          <w:lang w:val="en-GB"/>
        </w:rPr>
        <w:t xml:space="preserve">the </w:t>
      </w:r>
      <w:r w:rsidR="0007129C" w:rsidRPr="00F9351B">
        <w:rPr>
          <w:rFonts w:ascii="Times New Roman" w:hAnsi="Times New Roman" w:cs="Times New Roman"/>
          <w:lang w:val="en-GB"/>
        </w:rPr>
        <w:t xml:space="preserve">Moho </w:t>
      </w:r>
      <w:r w:rsidR="00FF2FD7" w:rsidRPr="00F9351B">
        <w:rPr>
          <w:rFonts w:ascii="Times New Roman" w:hAnsi="Times New Roman" w:cs="Times New Roman"/>
          <w:lang w:val="en-GB"/>
        </w:rPr>
        <w:t xml:space="preserve">depth </w:t>
      </w:r>
      <w:r w:rsidR="00D02803" w:rsidRPr="00F9351B">
        <w:rPr>
          <w:rFonts w:ascii="Times New Roman" w:hAnsi="Times New Roman" w:cs="Times New Roman"/>
          <w:lang w:val="en-GB"/>
        </w:rPr>
        <w:t xml:space="preserve">under </w:t>
      </w:r>
      <w:r w:rsidR="0007129C" w:rsidRPr="00F9351B">
        <w:rPr>
          <w:rFonts w:ascii="Times New Roman" w:hAnsi="Times New Roman" w:cs="Times New Roman"/>
          <w:lang w:val="en-GB"/>
        </w:rPr>
        <w:t xml:space="preserve">the continental shelf </w:t>
      </w:r>
      <w:r w:rsidR="00131667" w:rsidRPr="00F9351B">
        <w:rPr>
          <w:rFonts w:ascii="Times New Roman" w:hAnsi="Times New Roman" w:cs="Times New Roman"/>
          <w:lang w:val="en-GB"/>
        </w:rPr>
        <w:t>of the Ross</w:t>
      </w:r>
      <w:r w:rsidR="0007129C" w:rsidRPr="00F9351B">
        <w:rPr>
          <w:rFonts w:ascii="Times New Roman" w:hAnsi="Times New Roman" w:cs="Times New Roman"/>
          <w:lang w:val="en-GB"/>
        </w:rPr>
        <w:t xml:space="preserve"> Sea cannot be extracted </w:t>
      </w:r>
      <w:r w:rsidR="0007129C" w:rsidRPr="00F9351B">
        <w:rPr>
          <w:rFonts w:ascii="Times New Roman" w:hAnsi="Times New Roman" w:cs="Times New Roman"/>
          <w:lang w:val="en-GB"/>
        </w:rPr>
        <w:lastRenderedPageBreak/>
        <w:t xml:space="preserve">from broadly distributed multichannel seismic data. </w:t>
      </w:r>
      <w:r w:rsidR="001B4C35" w:rsidRPr="00F9351B">
        <w:rPr>
          <w:rFonts w:ascii="Times New Roman" w:hAnsi="Times New Roman" w:cs="Times New Roman"/>
          <w:lang w:val="en-GB"/>
        </w:rPr>
        <w:t>Using</w:t>
      </w:r>
      <w:r w:rsidR="00665012" w:rsidRPr="00F9351B">
        <w:rPr>
          <w:rFonts w:ascii="Times New Roman" w:hAnsi="Times New Roman" w:cs="Times New Roman"/>
          <w:lang w:val="en-GB"/>
        </w:rPr>
        <w:t xml:space="preserve"> Ra</w:t>
      </w:r>
      <w:r w:rsidR="00FD3A65" w:rsidRPr="00F9351B">
        <w:rPr>
          <w:rFonts w:ascii="Times New Roman" w:hAnsi="Times New Roman" w:cs="Times New Roman"/>
          <w:lang w:val="en-GB"/>
        </w:rPr>
        <w:t>yleigh wave</w:t>
      </w:r>
      <w:r w:rsidR="00FF2FD7" w:rsidRPr="00F9351B">
        <w:rPr>
          <w:rFonts w:ascii="Times New Roman" w:hAnsi="Times New Roman" w:cs="Times New Roman"/>
          <w:lang w:val="en-GB"/>
        </w:rPr>
        <w:t>s received</w:t>
      </w:r>
      <w:r w:rsidR="00FD3A65" w:rsidRPr="00F9351B">
        <w:rPr>
          <w:rFonts w:ascii="Times New Roman" w:hAnsi="Times New Roman" w:cs="Times New Roman"/>
          <w:lang w:val="en-GB"/>
        </w:rPr>
        <w:t xml:space="preserve"> </w:t>
      </w:r>
      <w:r w:rsidR="00FF2FD7" w:rsidRPr="00F9351B">
        <w:rPr>
          <w:rFonts w:ascii="Times New Roman" w:hAnsi="Times New Roman" w:cs="Times New Roman"/>
          <w:lang w:val="en-GB"/>
        </w:rPr>
        <w:t xml:space="preserve">by </w:t>
      </w:r>
      <w:r w:rsidR="00FD3A65" w:rsidRPr="00F9351B">
        <w:rPr>
          <w:rFonts w:ascii="Times New Roman" w:hAnsi="Times New Roman" w:cs="Times New Roman"/>
          <w:lang w:val="en-GB"/>
        </w:rPr>
        <w:t>seismic station</w:t>
      </w:r>
      <w:r w:rsidR="00FF2FD7" w:rsidRPr="00F9351B">
        <w:rPr>
          <w:rFonts w:ascii="Times New Roman" w:hAnsi="Times New Roman" w:cs="Times New Roman"/>
          <w:lang w:val="en-GB"/>
        </w:rPr>
        <w:t>s</w:t>
      </w:r>
      <w:r w:rsidR="00FD3A65" w:rsidRPr="00F9351B">
        <w:rPr>
          <w:rFonts w:ascii="Times New Roman" w:hAnsi="Times New Roman" w:cs="Times New Roman"/>
          <w:lang w:val="en-GB"/>
        </w:rPr>
        <w:t xml:space="preserve"> deployed in Antarctica</w:t>
      </w:r>
      <w:r w:rsidR="001B4C35" w:rsidRPr="00F9351B">
        <w:rPr>
          <w:rFonts w:ascii="Times New Roman" w:hAnsi="Times New Roman" w:cs="Times New Roman"/>
          <w:lang w:val="en-GB"/>
        </w:rPr>
        <w:t xml:space="preserve">, </w:t>
      </w:r>
      <w:r w:rsidR="00180C9A" w:rsidRPr="00F9351B">
        <w:rPr>
          <w:rFonts w:ascii="Times New Roman" w:hAnsi="Times New Roman" w:cs="Times New Roman"/>
          <w:lang w:val="en-GB"/>
        </w:rPr>
        <w:t xml:space="preserve">a </w:t>
      </w:r>
      <w:r w:rsidR="0069479A" w:rsidRPr="00F9351B">
        <w:rPr>
          <w:rFonts w:ascii="Times New Roman" w:hAnsi="Times New Roman" w:cs="Times New Roman"/>
          <w:lang w:val="en-GB"/>
        </w:rPr>
        <w:t xml:space="preserve">3-D shear </w:t>
      </w:r>
      <w:r w:rsidR="00FD3A65" w:rsidRPr="00F9351B">
        <w:rPr>
          <w:rFonts w:ascii="Times New Roman" w:hAnsi="Times New Roman" w:cs="Times New Roman"/>
          <w:lang w:val="en-GB"/>
        </w:rPr>
        <w:t xml:space="preserve">velocity model covering the entire Antarctic Plate </w:t>
      </w:r>
      <w:r w:rsidR="00D02803" w:rsidRPr="00F9351B">
        <w:rPr>
          <w:rFonts w:ascii="Times New Roman" w:hAnsi="Times New Roman" w:cs="Times New Roman"/>
          <w:lang w:val="en-GB"/>
        </w:rPr>
        <w:t>has been</w:t>
      </w:r>
      <w:r w:rsidR="00180C9A" w:rsidRPr="00F9351B">
        <w:rPr>
          <w:rFonts w:ascii="Times New Roman" w:hAnsi="Times New Roman" w:cs="Times New Roman"/>
          <w:lang w:val="en-GB"/>
        </w:rPr>
        <w:t xml:space="preserve"> </w:t>
      </w:r>
      <w:r w:rsidR="00FD3A65" w:rsidRPr="00F9351B">
        <w:rPr>
          <w:rFonts w:ascii="Times New Roman" w:hAnsi="Times New Roman" w:cs="Times New Roman"/>
          <w:lang w:val="en-GB"/>
        </w:rPr>
        <w:t>inverted</w:t>
      </w:r>
      <w:r w:rsidR="0007202D" w:rsidRPr="00F9351B">
        <w:rPr>
          <w:rFonts w:ascii="Times New Roman" w:hAnsi="Times New Roman" w:cs="Times New Roman"/>
          <w:lang w:val="en-GB"/>
        </w:rPr>
        <w:t xml:space="preserve"> and constructed</w:t>
      </w:r>
      <w:ins w:id="153" w:author="ji appple" w:date="2018-07-17T09:37:00Z">
        <w:r w:rsidR="00405BB9">
          <w:rPr>
            <w:rFonts w:ascii="Times New Roman" w:hAnsi="Times New Roman" w:cs="Times New Roman"/>
            <w:lang w:val="en-GB"/>
          </w:rPr>
          <w:t xml:space="preserve"> by</w:t>
        </w:r>
      </w:ins>
      <w:del w:id="154" w:author="ji appple" w:date="2018-07-17T09:37:00Z">
        <w:r w:rsidR="001438C9" w:rsidRPr="00F9351B" w:rsidDel="00405BB9">
          <w:rPr>
            <w:rFonts w:ascii="Times New Roman" w:hAnsi="Times New Roman" w:cs="Times New Roman"/>
            <w:lang w:val="en-GB"/>
          </w:rPr>
          <w:delText>.</w:delText>
        </w:r>
      </w:del>
      <w:r w:rsidR="001438C9" w:rsidRPr="00F9351B">
        <w:rPr>
          <w:rFonts w:ascii="Times New Roman" w:hAnsi="Times New Roman" w:cs="Times New Roman"/>
          <w:lang w:val="en-GB"/>
        </w:rPr>
        <w:t xml:space="preserve"> An</w:t>
      </w:r>
      <w:r w:rsidR="000932E0">
        <w:rPr>
          <w:rFonts w:ascii="Times New Roman" w:hAnsi="Times New Roman" w:cs="Times New Roman"/>
          <w:lang w:val="en-GB"/>
        </w:rPr>
        <w:t xml:space="preserve"> </w:t>
      </w:r>
      <w:r w:rsidR="000932E0" w:rsidRPr="000932E0">
        <w:rPr>
          <w:rFonts w:ascii="Times New Roman" w:hAnsi="Times New Roman" w:cs="Times New Roman"/>
          <w:i/>
          <w:lang w:val="en-GB"/>
        </w:rPr>
        <w:t>et al.</w:t>
      </w:r>
      <w:r w:rsidR="001438C9" w:rsidRPr="00F9351B">
        <w:rPr>
          <w:rFonts w:ascii="Times New Roman" w:hAnsi="Times New Roman" w:cs="Times New Roman"/>
          <w:lang w:val="en-GB"/>
        </w:rPr>
        <w:t xml:space="preserve"> (201</w:t>
      </w:r>
      <w:r w:rsidR="000932E0">
        <w:rPr>
          <w:rFonts w:ascii="Times New Roman" w:hAnsi="Times New Roman" w:cs="Times New Roman"/>
          <w:lang w:val="en-GB"/>
        </w:rPr>
        <w:t>5</w:t>
      </w:r>
      <w:r w:rsidR="001438C9" w:rsidRPr="00F9351B">
        <w:rPr>
          <w:rFonts w:ascii="Times New Roman" w:hAnsi="Times New Roman" w:cs="Times New Roman"/>
          <w:lang w:val="en-GB"/>
        </w:rPr>
        <w:t>)</w:t>
      </w:r>
      <w:ins w:id="155" w:author="ji appple" w:date="2018-07-17T09:37:00Z">
        <w:r w:rsidR="00405BB9">
          <w:rPr>
            <w:rFonts w:ascii="Times New Roman" w:hAnsi="Times New Roman" w:cs="Times New Roman"/>
            <w:lang w:val="en-GB"/>
          </w:rPr>
          <w:t>,</w:t>
        </w:r>
      </w:ins>
      <w:r w:rsidR="001438C9" w:rsidRPr="00F9351B">
        <w:rPr>
          <w:rFonts w:ascii="Times New Roman" w:hAnsi="Times New Roman" w:cs="Times New Roman"/>
          <w:lang w:val="en-GB"/>
        </w:rPr>
        <w:t xml:space="preserve"> </w:t>
      </w:r>
      <w:ins w:id="156" w:author="ji appple" w:date="2018-07-17T09:38:00Z">
        <w:r w:rsidR="00405BB9">
          <w:rPr>
            <w:rFonts w:ascii="Times New Roman" w:hAnsi="Times New Roman" w:cs="Times New Roman"/>
            <w:lang w:val="en-GB"/>
          </w:rPr>
          <w:t xml:space="preserve">and </w:t>
        </w:r>
      </w:ins>
      <w:del w:id="157" w:author="ji appple" w:date="2018-07-17T09:38:00Z">
        <w:r w:rsidR="001438C9" w:rsidRPr="00F9351B" w:rsidDel="00405BB9">
          <w:rPr>
            <w:rFonts w:ascii="Times New Roman" w:hAnsi="Times New Roman" w:cs="Times New Roman"/>
            <w:lang w:val="en-GB"/>
          </w:rPr>
          <w:delText>further estimated</w:delText>
        </w:r>
        <w:r w:rsidR="0007202D" w:rsidRPr="00F9351B" w:rsidDel="00405BB9">
          <w:rPr>
            <w:rFonts w:ascii="Times New Roman" w:hAnsi="Times New Roman" w:cs="Times New Roman"/>
            <w:lang w:val="en-GB"/>
          </w:rPr>
          <w:delText xml:space="preserve"> the </w:delText>
        </w:r>
      </w:del>
      <w:r w:rsidR="0007202D" w:rsidRPr="00F9351B">
        <w:rPr>
          <w:rFonts w:ascii="Times New Roman" w:hAnsi="Times New Roman" w:cs="Times New Roman"/>
          <w:lang w:val="en-GB"/>
        </w:rPr>
        <w:t xml:space="preserve">crustal thickness </w:t>
      </w:r>
      <w:ins w:id="158" w:author="ji appple" w:date="2018-07-17T09:38:00Z">
        <w:r w:rsidR="00405BB9">
          <w:rPr>
            <w:rFonts w:ascii="Times New Roman" w:hAnsi="Times New Roman" w:cs="Times New Roman"/>
            <w:lang w:val="en-GB"/>
          </w:rPr>
          <w:t xml:space="preserve">were estimated </w:t>
        </w:r>
      </w:ins>
      <w:r w:rsidR="00D02803" w:rsidRPr="00F9351B">
        <w:rPr>
          <w:rFonts w:ascii="Times New Roman" w:hAnsi="Times New Roman" w:cs="Times New Roman"/>
          <w:lang w:val="en-GB"/>
        </w:rPr>
        <w:t xml:space="preserve">using </w:t>
      </w:r>
      <w:r w:rsidR="003A5C0A" w:rsidRPr="00F9351B">
        <w:rPr>
          <w:rFonts w:ascii="Times New Roman" w:hAnsi="Times New Roman" w:cs="Times New Roman"/>
          <w:lang w:val="en-GB"/>
        </w:rPr>
        <w:t>a wei</w:t>
      </w:r>
      <w:r w:rsidR="00451E87" w:rsidRPr="00F9351B">
        <w:rPr>
          <w:rFonts w:ascii="Times New Roman" w:hAnsi="Times New Roman" w:cs="Times New Roman"/>
          <w:lang w:val="en-GB"/>
        </w:rPr>
        <w:t xml:space="preserve">ghted average of the depths </w:t>
      </w:r>
      <w:r w:rsidR="009E3354">
        <w:rPr>
          <w:rFonts w:ascii="Times New Roman" w:hAnsi="Times New Roman" w:cs="Times New Roman"/>
          <w:lang w:val="en-GB"/>
        </w:rPr>
        <w:t>based on</w:t>
      </w:r>
      <w:r w:rsidR="00D02803" w:rsidRPr="00F9351B">
        <w:rPr>
          <w:rFonts w:ascii="Times New Roman" w:hAnsi="Times New Roman" w:cs="Times New Roman"/>
          <w:lang w:val="en-GB"/>
        </w:rPr>
        <w:t xml:space="preserve"> the</w:t>
      </w:r>
      <w:r w:rsidR="00451E87" w:rsidRPr="00F9351B">
        <w:rPr>
          <w:rFonts w:ascii="Times New Roman" w:hAnsi="Times New Roman" w:cs="Times New Roman"/>
          <w:lang w:val="en-GB"/>
        </w:rPr>
        <w:t xml:space="preserve"> </w:t>
      </w:r>
      <w:r w:rsidR="009E3354">
        <w:rPr>
          <w:rFonts w:ascii="Times New Roman" w:hAnsi="Times New Roman" w:cs="Times New Roman"/>
          <w:lang w:val="en-GB"/>
        </w:rPr>
        <w:t>depth of several</w:t>
      </w:r>
      <w:r w:rsidR="00F942D0" w:rsidRPr="00F9351B">
        <w:rPr>
          <w:rFonts w:ascii="Times New Roman" w:hAnsi="Times New Roman" w:cs="Times New Roman"/>
          <w:lang w:val="en-GB"/>
        </w:rPr>
        <w:t xml:space="preserve"> </w:t>
      </w:r>
      <w:r w:rsidR="00451E87" w:rsidRPr="00F9351B">
        <w:rPr>
          <w:rFonts w:ascii="Times New Roman" w:hAnsi="Times New Roman" w:cs="Times New Roman"/>
          <w:lang w:val="en-GB"/>
        </w:rPr>
        <w:t xml:space="preserve">velocities in the vicinity of the </w:t>
      </w:r>
      <w:r w:rsidR="003A5C0A" w:rsidRPr="00F9351B">
        <w:rPr>
          <w:rFonts w:ascii="Times New Roman" w:hAnsi="Times New Roman" w:cs="Times New Roman"/>
          <w:lang w:val="en-GB"/>
        </w:rPr>
        <w:t>possible Moho</w:t>
      </w:r>
      <w:r w:rsidR="00F942D0" w:rsidRPr="00F9351B">
        <w:rPr>
          <w:rFonts w:ascii="Times New Roman" w:hAnsi="Times New Roman" w:cs="Times New Roman"/>
          <w:lang w:val="en-GB"/>
        </w:rPr>
        <w:t xml:space="preserve">. The crustal thickness retrieved </w:t>
      </w:r>
      <w:r w:rsidR="00D02803" w:rsidRPr="00F9351B">
        <w:rPr>
          <w:rFonts w:ascii="Times New Roman" w:hAnsi="Times New Roman" w:cs="Times New Roman"/>
          <w:lang w:val="en-GB"/>
        </w:rPr>
        <w:t>using this</w:t>
      </w:r>
      <w:r w:rsidR="009E3354">
        <w:rPr>
          <w:rFonts w:ascii="Times New Roman" w:hAnsi="Times New Roman" w:cs="Times New Roman"/>
          <w:lang w:val="en-GB"/>
        </w:rPr>
        <w:t xml:space="preserve"> </w:t>
      </w:r>
      <w:r w:rsidR="00F942D0" w:rsidRPr="00F9351B">
        <w:rPr>
          <w:rFonts w:ascii="Times New Roman" w:hAnsi="Times New Roman" w:cs="Times New Roman"/>
          <w:lang w:val="en-GB"/>
        </w:rPr>
        <w:t>velocity model is</w:t>
      </w:r>
      <w:r w:rsidR="00A64EDC" w:rsidRPr="00F9351B">
        <w:rPr>
          <w:rFonts w:ascii="Times New Roman" w:hAnsi="Times New Roman" w:cs="Times New Roman"/>
          <w:lang w:val="en-GB"/>
        </w:rPr>
        <w:t xml:space="preserve"> approximately 2</w:t>
      </w:r>
      <w:r w:rsidR="00F942D0" w:rsidRPr="00F9351B">
        <w:rPr>
          <w:rFonts w:ascii="Times New Roman" w:hAnsi="Times New Roman" w:cs="Times New Roman"/>
          <w:lang w:val="en-GB"/>
        </w:rPr>
        <w:t xml:space="preserve">0 km, </w:t>
      </w:r>
      <w:r w:rsidR="00FA6E2D" w:rsidRPr="00F9351B">
        <w:rPr>
          <w:rFonts w:ascii="Times New Roman" w:hAnsi="Times New Roman" w:cs="Times New Roman"/>
          <w:lang w:val="en-GB"/>
        </w:rPr>
        <w:t xml:space="preserve">generally </w:t>
      </w:r>
      <w:r w:rsidR="00F942D0" w:rsidRPr="00F9351B">
        <w:rPr>
          <w:rFonts w:ascii="Times New Roman" w:hAnsi="Times New Roman" w:cs="Times New Roman"/>
          <w:lang w:val="en-GB"/>
        </w:rPr>
        <w:t>consistent with the result</w:t>
      </w:r>
      <w:r w:rsidR="00D02803" w:rsidRPr="00F9351B">
        <w:rPr>
          <w:rFonts w:ascii="Times New Roman" w:hAnsi="Times New Roman" w:cs="Times New Roman"/>
          <w:lang w:val="en-GB"/>
        </w:rPr>
        <w:t>s obtained using</w:t>
      </w:r>
      <w:r w:rsidR="00C416AE" w:rsidRPr="00F9351B">
        <w:rPr>
          <w:rFonts w:ascii="Times New Roman" w:hAnsi="Times New Roman" w:cs="Times New Roman"/>
          <w:lang w:val="en-GB"/>
        </w:rPr>
        <w:t xml:space="preserve"> wide-angle refraction</w:t>
      </w:r>
      <w:r w:rsidR="00AD3AA2" w:rsidRPr="00F9351B">
        <w:rPr>
          <w:rFonts w:ascii="Times New Roman" w:hAnsi="Times New Roman" w:cs="Times New Roman"/>
          <w:lang w:val="en-GB"/>
        </w:rPr>
        <w:t xml:space="preserve"> </w:t>
      </w:r>
      <w:r w:rsidR="00C62F0C" w:rsidRPr="00F9351B">
        <w:rPr>
          <w:rFonts w:ascii="Times New Roman" w:hAnsi="Times New Roman" w:cs="Times New Roman"/>
          <w:lang w:val="en-GB"/>
        </w:rPr>
        <w:t>profile</w:t>
      </w:r>
      <w:r w:rsidR="00D02803" w:rsidRPr="00F9351B">
        <w:rPr>
          <w:rFonts w:ascii="Times New Roman" w:hAnsi="Times New Roman" w:cs="Times New Roman"/>
          <w:lang w:val="en-GB"/>
        </w:rPr>
        <w:t>s</w:t>
      </w:r>
      <w:r w:rsidR="00C62F0C" w:rsidRPr="00F9351B">
        <w:rPr>
          <w:rFonts w:ascii="Times New Roman" w:hAnsi="Times New Roman" w:cs="Times New Roman"/>
          <w:lang w:val="en-GB"/>
        </w:rPr>
        <w:t xml:space="preserve"> </w:t>
      </w:r>
      <w:r w:rsidR="008375BB">
        <w:rPr>
          <w:rFonts w:ascii="Times New Roman" w:hAnsi="Times New Roman" w:cs="Times New Roman"/>
          <w:noProof/>
          <w:lang w:val="en-GB"/>
        </w:rPr>
        <w:t>(Trey</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1999)</w:t>
      </w:r>
      <w:r w:rsidR="00AD3AA2" w:rsidRPr="00F9351B">
        <w:rPr>
          <w:rFonts w:ascii="Times New Roman" w:hAnsi="Times New Roman" w:cs="Times New Roman"/>
          <w:lang w:val="en-GB"/>
        </w:rPr>
        <w:t>.</w:t>
      </w:r>
      <w:r w:rsidR="00F942D0" w:rsidRPr="00F9351B">
        <w:rPr>
          <w:rFonts w:ascii="Times New Roman" w:hAnsi="Times New Roman" w:cs="Times New Roman"/>
          <w:lang w:val="en-GB"/>
        </w:rPr>
        <w:t xml:space="preserve"> </w:t>
      </w:r>
      <w:r w:rsidR="0011376D" w:rsidRPr="00F9351B">
        <w:rPr>
          <w:rFonts w:ascii="Times New Roman" w:hAnsi="Times New Roman" w:cs="Times New Roman"/>
          <w:lang w:val="en-GB"/>
        </w:rPr>
        <w:t>However,</w:t>
      </w:r>
      <w:r w:rsidR="00F942D0" w:rsidRPr="00F9351B">
        <w:rPr>
          <w:rFonts w:ascii="Times New Roman" w:hAnsi="Times New Roman" w:cs="Times New Roman"/>
          <w:lang w:val="en-GB"/>
        </w:rPr>
        <w:t xml:space="preserve"> the Moho depth was </w:t>
      </w:r>
      <w:r w:rsidR="0011376D" w:rsidRPr="00F9351B">
        <w:rPr>
          <w:rFonts w:ascii="Times New Roman" w:hAnsi="Times New Roman" w:cs="Times New Roman"/>
          <w:lang w:val="en-GB"/>
        </w:rPr>
        <w:t>not</w:t>
      </w:r>
      <w:r w:rsidR="00F942D0" w:rsidRPr="00F9351B">
        <w:rPr>
          <w:rFonts w:ascii="Times New Roman" w:hAnsi="Times New Roman" w:cs="Times New Roman"/>
          <w:lang w:val="en-GB"/>
        </w:rPr>
        <w:t xml:space="preserve"> incorporated into the reference density model</w:t>
      </w:r>
      <w:r w:rsidR="001C3DA0">
        <w:rPr>
          <w:rFonts w:ascii="Times New Roman" w:hAnsi="Times New Roman" w:cs="Times New Roman"/>
          <w:lang w:val="en-GB"/>
        </w:rPr>
        <w:t xml:space="preserve"> used in our reference model</w:t>
      </w:r>
      <w:r w:rsidR="00D02803" w:rsidRPr="00F9351B">
        <w:rPr>
          <w:rFonts w:ascii="Times New Roman" w:hAnsi="Times New Roman" w:cs="Times New Roman"/>
          <w:lang w:val="en-GB"/>
        </w:rPr>
        <w:t>,</w:t>
      </w:r>
      <w:r w:rsidR="00254362" w:rsidRPr="00F9351B">
        <w:rPr>
          <w:rFonts w:ascii="Times New Roman" w:hAnsi="Times New Roman" w:cs="Times New Roman"/>
          <w:lang w:val="en-GB"/>
        </w:rPr>
        <w:t xml:space="preserve"> </w:t>
      </w:r>
      <w:del w:id="159" w:author="ji appple" w:date="2018-07-17T09:38:00Z">
        <w:r w:rsidR="00254362" w:rsidRPr="00F9351B" w:rsidDel="00405BB9">
          <w:rPr>
            <w:rFonts w:ascii="Times New Roman" w:hAnsi="Times New Roman" w:cs="Times New Roman"/>
            <w:lang w:val="en-GB"/>
          </w:rPr>
          <w:delText xml:space="preserve">and </w:delText>
        </w:r>
      </w:del>
      <w:ins w:id="160" w:author="ji appple" w:date="2018-07-17T09:38:00Z">
        <w:r w:rsidR="00405BB9">
          <w:rPr>
            <w:rFonts w:ascii="Times New Roman" w:hAnsi="Times New Roman" w:cs="Times New Roman"/>
            <w:lang w:val="en-GB"/>
          </w:rPr>
          <w:t>for</w:t>
        </w:r>
        <w:r w:rsidR="00405BB9" w:rsidRPr="00F9351B">
          <w:rPr>
            <w:rFonts w:ascii="Times New Roman" w:hAnsi="Times New Roman" w:cs="Times New Roman"/>
            <w:lang w:val="en-GB"/>
          </w:rPr>
          <w:t xml:space="preserve"> </w:t>
        </w:r>
      </w:ins>
      <w:r w:rsidR="00254362" w:rsidRPr="00F9351B">
        <w:rPr>
          <w:rFonts w:ascii="Times New Roman" w:hAnsi="Times New Roman" w:cs="Times New Roman"/>
          <w:lang w:val="en-GB"/>
        </w:rPr>
        <w:t xml:space="preserve">the </w:t>
      </w:r>
      <w:r w:rsidR="00121EBC" w:rsidRPr="00F9351B">
        <w:rPr>
          <w:rFonts w:ascii="Times New Roman" w:hAnsi="Times New Roman" w:cs="Times New Roman"/>
          <w:lang w:val="en-GB"/>
        </w:rPr>
        <w:t xml:space="preserve">detailed </w:t>
      </w:r>
      <w:r w:rsidR="00254362" w:rsidRPr="00F9351B">
        <w:rPr>
          <w:rFonts w:ascii="Times New Roman" w:hAnsi="Times New Roman" w:cs="Times New Roman"/>
          <w:lang w:val="en-GB"/>
        </w:rPr>
        <w:t xml:space="preserve">reasons </w:t>
      </w:r>
      <w:r w:rsidR="00D02803" w:rsidRPr="00F9351B">
        <w:rPr>
          <w:rFonts w:ascii="Times New Roman" w:hAnsi="Times New Roman" w:cs="Times New Roman"/>
          <w:lang w:val="en-GB"/>
        </w:rPr>
        <w:t>are given by</w:t>
      </w:r>
      <w:r w:rsidR="00121EBC" w:rsidRPr="00F9351B">
        <w:rPr>
          <w:rFonts w:ascii="Times New Roman" w:hAnsi="Times New Roman" w:cs="Times New Roman"/>
          <w:lang w:val="en-GB"/>
        </w:rPr>
        <w:t xml:space="preserve"> Welford </w:t>
      </w:r>
      <w:r w:rsidR="00121EBC" w:rsidRPr="001C3DA0">
        <w:rPr>
          <w:rFonts w:ascii="Times New Roman" w:hAnsi="Times New Roman" w:cs="Times New Roman"/>
          <w:i/>
          <w:lang w:val="en-GB"/>
        </w:rPr>
        <w:t>et al</w:t>
      </w:r>
      <w:r w:rsidR="00121EBC" w:rsidRPr="00F9351B">
        <w:rPr>
          <w:rFonts w:ascii="Times New Roman" w:hAnsi="Times New Roman" w:cs="Times New Roman"/>
          <w:lang w:val="en-GB"/>
        </w:rPr>
        <w:t>. (2010)</w:t>
      </w:r>
      <w:r w:rsidR="00F942D0" w:rsidRPr="00F9351B">
        <w:rPr>
          <w:rFonts w:ascii="Times New Roman" w:hAnsi="Times New Roman" w:cs="Times New Roman"/>
          <w:lang w:val="en-GB"/>
        </w:rPr>
        <w:t xml:space="preserve">. </w:t>
      </w:r>
      <w:r w:rsidR="00C414E9" w:rsidRPr="00F9351B">
        <w:rPr>
          <w:rFonts w:ascii="Times New Roman" w:hAnsi="Times New Roman" w:cs="Times New Roman"/>
          <w:lang w:val="en-GB"/>
        </w:rPr>
        <w:t xml:space="preserve">Given </w:t>
      </w:r>
      <w:del w:id="161" w:author="ji appple" w:date="2018-07-17T09:38:00Z">
        <w:r w:rsidR="00C414E9" w:rsidRPr="00F9351B" w:rsidDel="00405BB9">
          <w:rPr>
            <w:rFonts w:ascii="Times New Roman" w:hAnsi="Times New Roman" w:cs="Times New Roman"/>
            <w:lang w:val="en-GB"/>
          </w:rPr>
          <w:delText xml:space="preserve">the </w:delText>
        </w:r>
      </w:del>
      <w:ins w:id="162" w:author="ji appple" w:date="2018-07-17T09:38:00Z">
        <w:r w:rsidR="00405BB9">
          <w:rPr>
            <w:rFonts w:ascii="Times New Roman" w:hAnsi="Times New Roman" w:cs="Times New Roman"/>
            <w:lang w:val="en-GB"/>
          </w:rPr>
          <w:t>that</w:t>
        </w:r>
        <w:r w:rsidR="00405BB9" w:rsidRPr="00F9351B">
          <w:rPr>
            <w:rFonts w:ascii="Times New Roman" w:hAnsi="Times New Roman" w:cs="Times New Roman"/>
            <w:lang w:val="en-GB"/>
          </w:rPr>
          <w:t xml:space="preserve"> </w:t>
        </w:r>
      </w:ins>
      <w:r w:rsidR="00D02803" w:rsidRPr="00F9351B">
        <w:rPr>
          <w:rFonts w:ascii="Times New Roman" w:hAnsi="Times New Roman" w:cs="Times New Roman"/>
          <w:lang w:val="en-GB"/>
        </w:rPr>
        <w:t xml:space="preserve">changes in crustal density </w:t>
      </w:r>
      <w:r w:rsidR="00E709C2">
        <w:rPr>
          <w:rFonts w:ascii="Times New Roman" w:hAnsi="Times New Roman" w:cs="Times New Roman"/>
          <w:lang w:val="en-GB"/>
        </w:rPr>
        <w:t>vary within the ranges between</w:t>
      </w:r>
      <w:r w:rsidR="00C414E9" w:rsidRPr="00F9351B">
        <w:rPr>
          <w:rFonts w:ascii="Times New Roman" w:hAnsi="Times New Roman" w:cs="Times New Roman"/>
          <w:lang w:val="en-GB"/>
        </w:rPr>
        <w:t xml:space="preserve"> 2</w:t>
      </w:r>
      <w:r w:rsidR="00186FEB" w:rsidRPr="00F9351B">
        <w:rPr>
          <w:rFonts w:ascii="Times New Roman" w:hAnsi="Times New Roman" w:cs="Times New Roman"/>
          <w:lang w:val="en-GB"/>
        </w:rPr>
        <w:t>65</w:t>
      </w:r>
      <w:r w:rsidR="00C414E9" w:rsidRPr="00F9351B">
        <w:rPr>
          <w:rFonts w:ascii="Times New Roman" w:hAnsi="Times New Roman" w:cs="Times New Roman"/>
          <w:lang w:val="en-GB"/>
        </w:rPr>
        <w:t>0 kg/m</w:t>
      </w:r>
      <w:r w:rsidR="00C414E9" w:rsidRPr="00F9351B">
        <w:rPr>
          <w:rFonts w:ascii="Times New Roman" w:hAnsi="Times New Roman" w:cs="Times New Roman"/>
          <w:vertAlign w:val="superscript"/>
          <w:lang w:val="en-GB"/>
        </w:rPr>
        <w:t>3</w:t>
      </w:r>
      <w:r w:rsidR="00C414E9" w:rsidRPr="00F9351B">
        <w:rPr>
          <w:rFonts w:ascii="Times New Roman" w:hAnsi="Times New Roman" w:cs="Times New Roman"/>
          <w:lang w:val="en-GB"/>
        </w:rPr>
        <w:t xml:space="preserve"> </w:t>
      </w:r>
      <w:r w:rsidR="00E709C2">
        <w:rPr>
          <w:rFonts w:ascii="Times New Roman" w:hAnsi="Times New Roman" w:cs="Times New Roman"/>
          <w:lang w:val="en-GB"/>
        </w:rPr>
        <w:t>and</w:t>
      </w:r>
      <w:r w:rsidR="001042FF" w:rsidRPr="00F9351B">
        <w:rPr>
          <w:rFonts w:ascii="Times New Roman" w:hAnsi="Times New Roman" w:cs="Times New Roman"/>
          <w:lang w:val="en-GB"/>
        </w:rPr>
        <w:t xml:space="preserve"> </w:t>
      </w:r>
      <w:r w:rsidR="00186FEB" w:rsidRPr="00F9351B">
        <w:rPr>
          <w:rFonts w:ascii="Times New Roman" w:hAnsi="Times New Roman" w:cs="Times New Roman"/>
          <w:lang w:val="en-GB"/>
        </w:rPr>
        <w:t>295</w:t>
      </w:r>
      <w:r w:rsidR="00C414E9" w:rsidRPr="00F9351B">
        <w:rPr>
          <w:rFonts w:ascii="Times New Roman" w:hAnsi="Times New Roman" w:cs="Times New Roman"/>
          <w:lang w:val="en-GB"/>
        </w:rPr>
        <w:t>0 kg/m</w:t>
      </w:r>
      <w:r w:rsidR="00C414E9" w:rsidRPr="00F9351B">
        <w:rPr>
          <w:rFonts w:ascii="Times New Roman" w:hAnsi="Times New Roman" w:cs="Times New Roman"/>
          <w:vertAlign w:val="superscript"/>
          <w:lang w:val="en-GB"/>
        </w:rPr>
        <w:t>3</w:t>
      </w:r>
      <w:r w:rsidR="00C414E9" w:rsidRPr="00F9351B">
        <w:rPr>
          <w:rFonts w:ascii="Times New Roman" w:hAnsi="Times New Roman" w:cs="Times New Roman"/>
          <w:lang w:val="en-GB"/>
        </w:rPr>
        <w:t xml:space="preserve"> under normal </w:t>
      </w:r>
      <w:r w:rsidR="00D02803" w:rsidRPr="00F9351B">
        <w:rPr>
          <w:rFonts w:ascii="Times New Roman" w:hAnsi="Times New Roman" w:cs="Times New Roman"/>
          <w:lang w:val="en-GB"/>
        </w:rPr>
        <w:t>conditions</w:t>
      </w:r>
      <w:r w:rsidR="00C414E9" w:rsidRPr="00F9351B">
        <w:rPr>
          <w:rFonts w:ascii="Times New Roman" w:hAnsi="Times New Roman" w:cs="Times New Roman"/>
          <w:lang w:val="en-GB"/>
        </w:rPr>
        <w:t>, t</w:t>
      </w:r>
      <w:r w:rsidR="00A25297" w:rsidRPr="00F9351B">
        <w:rPr>
          <w:rFonts w:ascii="Times New Roman" w:hAnsi="Times New Roman" w:cs="Times New Roman"/>
          <w:lang w:val="en-GB"/>
        </w:rPr>
        <w:t xml:space="preserve">he </w:t>
      </w:r>
      <w:r w:rsidR="001647DA" w:rsidRPr="00F9351B">
        <w:rPr>
          <w:rFonts w:ascii="Times New Roman" w:hAnsi="Times New Roman" w:cs="Times New Roman"/>
          <w:lang w:val="en-GB"/>
        </w:rPr>
        <w:t xml:space="preserve">crust </w:t>
      </w:r>
      <w:r w:rsidR="00071969" w:rsidRPr="00F9351B">
        <w:rPr>
          <w:rFonts w:ascii="Times New Roman" w:hAnsi="Times New Roman" w:cs="Times New Roman"/>
          <w:lang w:val="en-GB"/>
        </w:rPr>
        <w:t>can be</w:t>
      </w:r>
      <w:r w:rsidR="00E03EDF" w:rsidRPr="00F9351B">
        <w:rPr>
          <w:rFonts w:ascii="Times New Roman" w:hAnsi="Times New Roman" w:cs="Times New Roman"/>
          <w:lang w:val="en-GB"/>
        </w:rPr>
        <w:t xml:space="preserve"> assign</w:t>
      </w:r>
      <w:r w:rsidR="001647DA" w:rsidRPr="00F9351B">
        <w:rPr>
          <w:rFonts w:ascii="Times New Roman" w:hAnsi="Times New Roman" w:cs="Times New Roman"/>
          <w:lang w:val="en-GB"/>
        </w:rPr>
        <w:t xml:space="preserve">ed </w:t>
      </w:r>
      <w:r w:rsidR="00D02803" w:rsidRPr="00F9351B">
        <w:rPr>
          <w:rFonts w:ascii="Times New Roman" w:hAnsi="Times New Roman" w:cs="Times New Roman"/>
          <w:lang w:val="en-GB"/>
        </w:rPr>
        <w:t xml:space="preserve">a background </w:t>
      </w:r>
      <w:r w:rsidR="00186FEB" w:rsidRPr="00F9351B">
        <w:rPr>
          <w:rFonts w:ascii="Times New Roman" w:hAnsi="Times New Roman" w:cs="Times New Roman"/>
          <w:lang w:val="en-GB"/>
        </w:rPr>
        <w:t>density of 280</w:t>
      </w:r>
      <w:r w:rsidR="00E03EDF" w:rsidRPr="00F9351B">
        <w:rPr>
          <w:rFonts w:ascii="Times New Roman" w:hAnsi="Times New Roman" w:cs="Times New Roman"/>
          <w:lang w:val="en-GB"/>
        </w:rPr>
        <w:t>0 kg/m</w:t>
      </w:r>
      <w:r w:rsidR="00E03EDF" w:rsidRPr="00F9351B">
        <w:rPr>
          <w:rFonts w:ascii="Times New Roman" w:hAnsi="Times New Roman" w:cs="Times New Roman"/>
          <w:vertAlign w:val="superscript"/>
          <w:lang w:val="en-GB"/>
        </w:rPr>
        <w:t>3</w:t>
      </w:r>
      <w:r w:rsidR="00D02803" w:rsidRPr="00F9351B">
        <w:rPr>
          <w:rFonts w:ascii="Times New Roman" w:hAnsi="Times New Roman" w:cs="Times New Roman"/>
          <w:lang w:val="en-GB"/>
        </w:rPr>
        <w:t xml:space="preserve"> with a limiting range of</w:t>
      </w:r>
      <w:r w:rsidR="00C01226" w:rsidRPr="00F9351B">
        <w:rPr>
          <w:rFonts w:ascii="Times New Roman" w:hAnsi="Times New Roman" w:cs="Times New Roman"/>
          <w:lang w:val="en-GB"/>
        </w:rPr>
        <w:t xml:space="preserve"> </w:t>
      </w:r>
      <w:r w:rsidR="000C7A05" w:rsidRPr="00F9351B">
        <w:rPr>
          <w:rFonts w:ascii="Times New Roman" w:hAnsi="Times New Roman" w:cs="Times New Roman"/>
          <w:lang w:val="en-GB"/>
        </w:rPr>
        <w:t>± 150 kg/m</w:t>
      </w:r>
      <w:r w:rsidR="000C7A05" w:rsidRPr="00F9351B">
        <w:rPr>
          <w:rFonts w:ascii="Times New Roman" w:hAnsi="Times New Roman" w:cs="Times New Roman"/>
          <w:vertAlign w:val="superscript"/>
          <w:lang w:val="en-GB"/>
        </w:rPr>
        <w:t>3</w:t>
      </w:r>
      <w:r w:rsidR="00C01226" w:rsidRPr="00F9351B">
        <w:rPr>
          <w:rFonts w:ascii="Times New Roman" w:hAnsi="Times New Roman" w:cs="Times New Roman"/>
          <w:lang w:val="en-GB"/>
        </w:rPr>
        <w:t>.</w:t>
      </w:r>
      <w:r w:rsidR="00AC33D3" w:rsidRPr="00F9351B">
        <w:rPr>
          <w:rFonts w:ascii="Times New Roman" w:hAnsi="Times New Roman" w:cs="Times New Roman"/>
          <w:lang w:val="en-GB"/>
        </w:rPr>
        <w:t xml:space="preserve"> </w:t>
      </w:r>
      <w:del w:id="163" w:author="ji appple" w:date="2018-07-14T11:02:00Z">
        <w:r w:rsidR="00071969" w:rsidRPr="00F9351B" w:rsidDel="00DA7316">
          <w:rPr>
            <w:rFonts w:ascii="Times New Roman" w:hAnsi="Times New Roman" w:cs="Times New Roman"/>
            <w:lang w:val="en-GB"/>
          </w:rPr>
          <w:delText>W</w:delText>
        </w:r>
        <w:r w:rsidR="00AC33D3" w:rsidRPr="00F9351B" w:rsidDel="00DA7316">
          <w:rPr>
            <w:rFonts w:ascii="Times New Roman" w:hAnsi="Times New Roman" w:cs="Times New Roman"/>
            <w:lang w:val="en-GB"/>
          </w:rPr>
          <w:delText xml:space="preserve">e </w:delText>
        </w:r>
        <w:r w:rsidR="001042FF" w:rsidRPr="00F9351B" w:rsidDel="00DA7316">
          <w:rPr>
            <w:rFonts w:ascii="Times New Roman" w:hAnsi="Times New Roman" w:cs="Times New Roman"/>
            <w:lang w:val="en-GB"/>
          </w:rPr>
          <w:delText xml:space="preserve">assign </w:delText>
        </w:r>
        <w:r w:rsidR="00AC33D3" w:rsidRPr="00F9351B" w:rsidDel="00DA7316">
          <w:rPr>
            <w:rFonts w:ascii="Times New Roman" w:hAnsi="Times New Roman" w:cs="Times New Roman"/>
            <w:lang w:val="en-GB"/>
          </w:rPr>
          <w:delText xml:space="preserve">the lithospheric upper mantle a </w:delText>
        </w:r>
        <w:r w:rsidR="00071969" w:rsidRPr="00F9351B" w:rsidDel="00DA7316">
          <w:rPr>
            <w:rFonts w:ascii="Times New Roman" w:hAnsi="Times New Roman" w:cs="Times New Roman"/>
            <w:lang w:val="en-GB"/>
          </w:rPr>
          <w:delText xml:space="preserve">reasonable </w:delText>
        </w:r>
        <w:r w:rsidR="00AC33D3" w:rsidRPr="00F9351B" w:rsidDel="00DA7316">
          <w:rPr>
            <w:rFonts w:ascii="Times New Roman" w:hAnsi="Times New Roman" w:cs="Times New Roman"/>
            <w:lang w:val="en-GB"/>
          </w:rPr>
          <w:delText xml:space="preserve">background density of </w:delText>
        </w:r>
        <w:r w:rsidR="00121EBC" w:rsidRPr="00F9351B" w:rsidDel="00DA7316">
          <w:rPr>
            <w:rFonts w:ascii="Times New Roman" w:hAnsi="Times New Roman" w:cs="Times New Roman"/>
            <w:lang w:val="en-GB"/>
          </w:rPr>
          <w:delText>+500 kg/m</w:delText>
        </w:r>
        <w:r w:rsidR="00121EBC" w:rsidRPr="00F9351B" w:rsidDel="00DA7316">
          <w:rPr>
            <w:rFonts w:ascii="Times New Roman" w:hAnsi="Times New Roman" w:cs="Times New Roman"/>
            <w:vertAlign w:val="superscript"/>
            <w:lang w:val="en-GB"/>
          </w:rPr>
          <w:delText>3</w:delText>
        </w:r>
        <w:r w:rsidR="00121EBC" w:rsidRPr="00F9351B" w:rsidDel="00DA7316">
          <w:rPr>
            <w:rFonts w:ascii="Times New Roman" w:hAnsi="Times New Roman" w:cs="Times New Roman"/>
            <w:lang w:val="en-GB"/>
          </w:rPr>
          <w:delText xml:space="preserve"> (</w:delText>
        </w:r>
        <w:r w:rsidR="00A551E3" w:rsidRPr="00F9351B" w:rsidDel="00DA7316">
          <w:rPr>
            <w:rFonts w:ascii="Times New Roman" w:hAnsi="Times New Roman" w:cs="Times New Roman"/>
            <w:lang w:val="en-GB"/>
          </w:rPr>
          <w:delText xml:space="preserve">i.e., </w:delText>
        </w:r>
        <w:r w:rsidR="00121EBC" w:rsidRPr="00F9351B" w:rsidDel="00DA7316">
          <w:rPr>
            <w:rFonts w:ascii="Times New Roman" w:hAnsi="Times New Roman" w:cs="Times New Roman"/>
            <w:lang w:val="en-GB"/>
          </w:rPr>
          <w:delText>32</w:delText>
        </w:r>
        <w:r w:rsidR="00263874" w:rsidRPr="00F9351B" w:rsidDel="00DA7316">
          <w:rPr>
            <w:rFonts w:ascii="Times New Roman" w:hAnsi="Times New Roman" w:cs="Times New Roman"/>
            <w:lang w:val="en-GB"/>
          </w:rPr>
          <w:delText>0</w:delText>
        </w:r>
        <w:r w:rsidR="00121EBC" w:rsidRPr="00F9351B" w:rsidDel="00DA7316">
          <w:rPr>
            <w:rFonts w:ascii="Times New Roman" w:hAnsi="Times New Roman" w:cs="Times New Roman"/>
            <w:lang w:val="en-GB"/>
          </w:rPr>
          <w:delText>0 kg/m</w:delText>
        </w:r>
        <w:r w:rsidR="00121EBC" w:rsidRPr="00F9351B" w:rsidDel="00DA7316">
          <w:rPr>
            <w:rFonts w:ascii="Times New Roman" w:hAnsi="Times New Roman" w:cs="Times New Roman"/>
            <w:vertAlign w:val="superscript"/>
            <w:lang w:val="en-GB"/>
          </w:rPr>
          <w:delText>3</w:delText>
        </w:r>
        <w:r w:rsidR="00121EBC" w:rsidRPr="00F9351B" w:rsidDel="00DA7316">
          <w:rPr>
            <w:rFonts w:ascii="Times New Roman" w:hAnsi="Times New Roman" w:cs="Times New Roman"/>
            <w:lang w:val="en-GB"/>
          </w:rPr>
          <w:delText>)</w:delText>
        </w:r>
        <w:r w:rsidR="001042FF" w:rsidRPr="00F9351B" w:rsidDel="00DA7316">
          <w:rPr>
            <w:rFonts w:ascii="Times New Roman" w:hAnsi="Times New Roman" w:cs="Times New Roman"/>
            <w:lang w:val="en-GB"/>
          </w:rPr>
          <w:delText>,</w:delText>
        </w:r>
        <w:r w:rsidR="00121EBC" w:rsidRPr="00F9351B" w:rsidDel="00DA7316">
          <w:rPr>
            <w:rFonts w:ascii="Times New Roman" w:hAnsi="Times New Roman" w:cs="Times New Roman"/>
            <w:lang w:val="en-GB"/>
          </w:rPr>
          <w:delText xml:space="preserve"> </w:delText>
        </w:r>
        <w:r w:rsidR="00AC33D3" w:rsidRPr="00F9351B" w:rsidDel="00DA7316">
          <w:rPr>
            <w:rFonts w:ascii="Times New Roman" w:hAnsi="Times New Roman" w:cs="Times New Roman"/>
            <w:lang w:val="en-GB"/>
          </w:rPr>
          <w:delText xml:space="preserve">and </w:delText>
        </w:r>
        <w:r w:rsidR="001042FF" w:rsidRPr="00F9351B" w:rsidDel="00DA7316">
          <w:rPr>
            <w:rFonts w:ascii="Times New Roman" w:hAnsi="Times New Roman" w:cs="Times New Roman"/>
            <w:lang w:val="en-GB"/>
          </w:rPr>
          <w:delText xml:space="preserve">this quantity </w:delText>
        </w:r>
        <w:r w:rsidR="00D02803" w:rsidRPr="00F9351B" w:rsidDel="00DA7316">
          <w:rPr>
            <w:rFonts w:ascii="Times New Roman" w:hAnsi="Times New Roman" w:cs="Times New Roman"/>
            <w:lang w:val="en-GB"/>
          </w:rPr>
          <w:delText xml:space="preserve">is </w:delText>
        </w:r>
        <w:r w:rsidR="00AC33D3" w:rsidRPr="00F9351B" w:rsidDel="00DA7316">
          <w:rPr>
            <w:rFonts w:ascii="Times New Roman" w:hAnsi="Times New Roman" w:cs="Times New Roman"/>
            <w:lang w:val="en-GB"/>
          </w:rPr>
          <w:delText xml:space="preserve">allowed to </w:delText>
        </w:r>
        <w:r w:rsidR="00D02803" w:rsidRPr="00F9351B" w:rsidDel="00DA7316">
          <w:rPr>
            <w:rFonts w:ascii="Times New Roman" w:hAnsi="Times New Roman" w:cs="Times New Roman"/>
            <w:lang w:val="en-GB"/>
          </w:rPr>
          <w:delText>vary by ±</w:delText>
        </w:r>
        <w:r w:rsidR="00A47CF4" w:rsidRPr="00F9351B" w:rsidDel="00DA7316">
          <w:rPr>
            <w:rFonts w:ascii="Times New Roman" w:hAnsi="Times New Roman" w:cs="Times New Roman"/>
            <w:lang w:val="en-GB"/>
          </w:rPr>
          <w:delText>3</w:delText>
        </w:r>
        <w:r w:rsidR="00AC33D3" w:rsidRPr="00F9351B" w:rsidDel="00DA7316">
          <w:rPr>
            <w:rFonts w:ascii="Times New Roman" w:hAnsi="Times New Roman" w:cs="Times New Roman"/>
            <w:lang w:val="en-GB"/>
          </w:rPr>
          <w:delText>00 kg/m</w:delText>
        </w:r>
        <w:r w:rsidR="00AC33D3" w:rsidRPr="00F9351B" w:rsidDel="00DA7316">
          <w:rPr>
            <w:rFonts w:ascii="Times New Roman" w:hAnsi="Times New Roman" w:cs="Times New Roman"/>
            <w:vertAlign w:val="superscript"/>
            <w:lang w:val="en-GB"/>
          </w:rPr>
          <w:delText>3</w:delText>
        </w:r>
        <w:r w:rsidR="00AC33D3" w:rsidRPr="00F9351B" w:rsidDel="00DA7316">
          <w:rPr>
            <w:rFonts w:ascii="Times New Roman" w:hAnsi="Times New Roman" w:cs="Times New Roman"/>
            <w:lang w:val="en-GB"/>
          </w:rPr>
          <w:delText>.</w:delText>
        </w:r>
        <w:r w:rsidR="00B1261C" w:rsidRPr="00F9351B" w:rsidDel="00DA7316">
          <w:rPr>
            <w:rFonts w:ascii="Times New Roman" w:hAnsi="Times New Roman" w:cs="Times New Roman"/>
            <w:lang w:val="en-GB"/>
          </w:rPr>
          <w:delText xml:space="preserve"> </w:delText>
        </w:r>
      </w:del>
      <w:r w:rsidR="00D02803" w:rsidRPr="00F9351B">
        <w:rPr>
          <w:rFonts w:ascii="Times New Roman" w:hAnsi="Times New Roman" w:cs="Times New Roman"/>
          <w:lang w:val="en-GB"/>
        </w:rPr>
        <w:t xml:space="preserve">Because the </w:t>
      </w:r>
      <w:r w:rsidR="00075F1F" w:rsidRPr="00F9351B">
        <w:rPr>
          <w:rFonts w:ascii="Times New Roman" w:hAnsi="Times New Roman" w:cs="Times New Roman"/>
          <w:lang w:val="en-GB"/>
        </w:rPr>
        <w:t xml:space="preserve">goal of our study is to </w:t>
      </w:r>
      <w:r w:rsidR="00D02803" w:rsidRPr="00F9351B">
        <w:rPr>
          <w:rFonts w:ascii="Times New Roman" w:hAnsi="Times New Roman" w:cs="Times New Roman"/>
          <w:lang w:val="en-GB"/>
        </w:rPr>
        <w:t xml:space="preserve">determine </w:t>
      </w:r>
      <w:r w:rsidR="00075F1F" w:rsidRPr="00F9351B">
        <w:rPr>
          <w:rFonts w:ascii="Times New Roman" w:hAnsi="Times New Roman" w:cs="Times New Roman"/>
          <w:lang w:val="en-GB"/>
        </w:rPr>
        <w:t xml:space="preserve">the density structure, </w:t>
      </w:r>
      <w:r w:rsidR="00071969" w:rsidRPr="00F9351B">
        <w:rPr>
          <w:rFonts w:ascii="Times New Roman" w:hAnsi="Times New Roman" w:cs="Times New Roman"/>
          <w:lang w:val="en-GB"/>
        </w:rPr>
        <w:t xml:space="preserve">we consider the crust and mantle </w:t>
      </w:r>
      <w:r w:rsidR="00D02803" w:rsidRPr="00F9351B">
        <w:rPr>
          <w:rFonts w:ascii="Times New Roman" w:hAnsi="Times New Roman" w:cs="Times New Roman"/>
          <w:lang w:val="en-GB"/>
        </w:rPr>
        <w:t>to be</w:t>
      </w:r>
      <w:r w:rsidR="00E709C2">
        <w:rPr>
          <w:rFonts w:ascii="Times New Roman" w:hAnsi="Times New Roman" w:cs="Times New Roman"/>
          <w:lang w:val="en-GB"/>
        </w:rPr>
        <w:t xml:space="preserve"> </w:t>
      </w:r>
      <w:r w:rsidR="00071969" w:rsidRPr="00F9351B">
        <w:rPr>
          <w:rFonts w:ascii="Times New Roman" w:hAnsi="Times New Roman" w:cs="Times New Roman"/>
          <w:lang w:val="en-GB"/>
        </w:rPr>
        <w:t>Layer 3</w:t>
      </w:r>
      <w:ins w:id="164" w:author="ji appple" w:date="2018-07-14T11:02:00Z">
        <w:r w:rsidR="00DA7316">
          <w:rPr>
            <w:rFonts w:ascii="Times New Roman" w:hAnsi="Times New Roman" w:cs="Times New Roman"/>
            <w:lang w:val="en-GB"/>
          </w:rPr>
          <w:t xml:space="preserve">, in which </w:t>
        </w:r>
      </w:ins>
      <w:ins w:id="165" w:author="ji appple" w:date="2018-07-14T11:04:00Z">
        <w:r w:rsidR="00DA7316">
          <w:rPr>
            <w:rFonts w:ascii="Times New Roman" w:hAnsi="Times New Roman" w:cs="Times New Roman"/>
            <w:lang w:val="en-GB"/>
          </w:rPr>
          <w:t xml:space="preserve">there is on </w:t>
        </w:r>
      </w:ins>
      <w:ins w:id="166" w:author="ji appple" w:date="2018-07-14T11:02:00Z">
        <w:r w:rsidR="00DA7316">
          <w:rPr>
            <w:rFonts w:ascii="Times New Roman" w:hAnsi="Times New Roman" w:cs="Times New Roman"/>
          </w:rPr>
          <w:t>density contrast</w:t>
        </w:r>
        <w:r w:rsidR="00DA7316">
          <w:rPr>
            <w:rFonts w:ascii="Times New Roman" w:hAnsi="Times New Roman" w:cs="Times New Roman"/>
            <w:lang w:val="en-GB"/>
          </w:rPr>
          <w:t xml:space="preserve"> and </w:t>
        </w:r>
      </w:ins>
      <w:ins w:id="167" w:author="ji appple" w:date="2018-07-14T11:04:00Z">
        <w:r w:rsidR="00DA7316">
          <w:rPr>
            <w:rFonts w:ascii="Times New Roman" w:hAnsi="Times New Roman" w:cs="Times New Roman"/>
            <w:lang w:val="en-GB"/>
          </w:rPr>
          <w:t xml:space="preserve">we set </w:t>
        </w:r>
      </w:ins>
      <w:ins w:id="168" w:author="ji appple" w:date="2018-07-14T11:03:00Z">
        <w:r w:rsidR="00DA7316">
          <w:rPr>
            <w:rFonts w:ascii="Times New Roman" w:hAnsi="Times New Roman" w:cs="Times New Roman"/>
            <w:lang w:val="en-GB"/>
          </w:rPr>
          <w:t>it homo</w:t>
        </w:r>
      </w:ins>
      <w:ins w:id="169" w:author="ji appple" w:date="2018-07-14T11:04:00Z">
        <w:r w:rsidR="00DA7316">
          <w:rPr>
            <w:rFonts w:ascii="Times New Roman" w:hAnsi="Times New Roman" w:cs="Times New Roman"/>
            <w:lang w:val="en-GB"/>
          </w:rPr>
          <w:t>geneous</w:t>
        </w:r>
      </w:ins>
      <w:r w:rsidR="001042FF" w:rsidRPr="00F9351B">
        <w:rPr>
          <w:rFonts w:ascii="Times New Roman" w:hAnsi="Times New Roman" w:cs="Times New Roman"/>
          <w:lang w:val="en-GB"/>
        </w:rPr>
        <w:t>.</w:t>
      </w:r>
      <w:ins w:id="170" w:author="ji appple" w:date="2018-07-14T11:05:00Z">
        <w:r w:rsidR="00DA7316">
          <w:rPr>
            <w:rFonts w:ascii="Times New Roman" w:hAnsi="Times New Roman" w:cs="Times New Roman"/>
            <w:lang w:val="en-GB"/>
          </w:rPr>
          <w:t xml:space="preserve"> Generally, </w:t>
        </w:r>
        <w:r w:rsidR="00DA7316" w:rsidRPr="00F9351B">
          <w:rPr>
            <w:rFonts w:ascii="Times New Roman" w:hAnsi="Times New Roman" w:cs="Times New Roman"/>
            <w:lang w:val="en-GB"/>
          </w:rPr>
          <w:t>a reasonable density</w:t>
        </w:r>
        <w:r w:rsidR="00DA7316">
          <w:rPr>
            <w:rFonts w:ascii="Times New Roman" w:hAnsi="Times New Roman" w:cs="Times New Roman"/>
            <w:lang w:val="en-GB"/>
          </w:rPr>
          <w:t xml:space="preserve"> of </w:t>
        </w:r>
        <w:r w:rsidR="00DA7316" w:rsidRPr="00F9351B">
          <w:rPr>
            <w:rFonts w:ascii="Times New Roman" w:hAnsi="Times New Roman" w:cs="Times New Roman"/>
            <w:lang w:val="en-GB"/>
          </w:rPr>
          <w:t>lithospheric upper mantle</w:t>
        </w:r>
        <w:r w:rsidR="00DA7316">
          <w:rPr>
            <w:rFonts w:ascii="Times New Roman" w:hAnsi="Times New Roman" w:cs="Times New Roman"/>
            <w:lang w:val="en-GB"/>
          </w:rPr>
          <w:t xml:space="preserve"> is often assumed as </w:t>
        </w:r>
        <w:r w:rsidR="00DA7316" w:rsidRPr="00F9351B">
          <w:rPr>
            <w:rFonts w:ascii="Times New Roman" w:hAnsi="Times New Roman" w:cs="Times New Roman"/>
            <w:lang w:val="en-GB"/>
          </w:rPr>
          <w:t>3200 kg/m</w:t>
        </w:r>
        <w:r w:rsidR="00DA7316" w:rsidRPr="00F9351B">
          <w:rPr>
            <w:rFonts w:ascii="Times New Roman" w:hAnsi="Times New Roman" w:cs="Times New Roman"/>
            <w:vertAlign w:val="superscript"/>
            <w:lang w:val="en-GB"/>
          </w:rPr>
          <w:t>3</w:t>
        </w:r>
        <w:r w:rsidR="00DA7316">
          <w:rPr>
            <w:rFonts w:ascii="Times New Roman" w:hAnsi="Times New Roman" w:cs="Times New Roman"/>
            <w:lang w:val="en-GB"/>
          </w:rPr>
          <w:t xml:space="preserve"> in gravity surveys and this quantity can be</w:t>
        </w:r>
        <w:r w:rsidR="00DA7316" w:rsidRPr="00F9351B">
          <w:rPr>
            <w:rFonts w:ascii="Times New Roman" w:hAnsi="Times New Roman" w:cs="Times New Roman"/>
            <w:lang w:val="en-GB"/>
          </w:rPr>
          <w:t xml:space="preserve"> allowed to vary by ±300 kg/m</w:t>
        </w:r>
        <w:r w:rsidR="00DA7316" w:rsidRPr="00F9351B">
          <w:rPr>
            <w:rFonts w:ascii="Times New Roman" w:hAnsi="Times New Roman" w:cs="Times New Roman"/>
            <w:vertAlign w:val="superscript"/>
            <w:lang w:val="en-GB"/>
          </w:rPr>
          <w:t>3</w:t>
        </w:r>
        <w:r w:rsidR="00DA7316" w:rsidRPr="00F9351B">
          <w:rPr>
            <w:rFonts w:ascii="Times New Roman" w:hAnsi="Times New Roman" w:cs="Times New Roman"/>
            <w:lang w:val="en-GB"/>
          </w:rPr>
          <w:t>.</w:t>
        </w:r>
        <w:r w:rsidR="00DA7316">
          <w:rPr>
            <w:rFonts w:ascii="Times New Roman" w:hAnsi="Times New Roman" w:cs="Times New Roman"/>
            <w:lang w:val="en-GB"/>
          </w:rPr>
          <w:t xml:space="preserve"> Therefore, based on t</w:t>
        </w:r>
        <w:r w:rsidR="00DA7316" w:rsidRPr="00F9351B">
          <w:rPr>
            <w:rFonts w:ascii="Times New Roman" w:hAnsi="Times New Roman" w:cs="Times New Roman"/>
            <w:lang w:val="en-GB"/>
          </w:rPr>
          <w:t xml:space="preserve">he </w:t>
        </w:r>
        <w:r w:rsidR="00DA7316">
          <w:rPr>
            <w:rFonts w:ascii="Times New Roman" w:hAnsi="Times New Roman" w:cs="Times New Roman"/>
            <w:lang w:val="en-GB"/>
          </w:rPr>
          <w:t xml:space="preserve">values of </w:t>
        </w:r>
        <w:r w:rsidR="00DA7316" w:rsidRPr="00F9351B">
          <w:rPr>
            <w:rFonts w:ascii="Times New Roman" w:hAnsi="Times New Roman" w:cs="Times New Roman"/>
            <w:lang w:val="en-GB"/>
          </w:rPr>
          <w:t>bac</w:t>
        </w:r>
        <w:r w:rsidR="00DA7316">
          <w:rPr>
            <w:rFonts w:ascii="Times New Roman" w:hAnsi="Times New Roman" w:cs="Times New Roman"/>
            <w:lang w:val="en-GB"/>
          </w:rPr>
          <w:t xml:space="preserve">kground density, </w:t>
        </w:r>
        <w:r w:rsidR="00DA7316" w:rsidRPr="00F9351B">
          <w:rPr>
            <w:rFonts w:ascii="Times New Roman" w:hAnsi="Times New Roman" w:cs="Times New Roman"/>
            <w:lang w:val="en-GB"/>
          </w:rPr>
          <w:t xml:space="preserve">the upper and lower bounds </w:t>
        </w:r>
        <w:r w:rsidR="00DA7316">
          <w:rPr>
            <w:rFonts w:ascii="Times New Roman" w:hAnsi="Times New Roman" w:cs="Times New Roman"/>
            <w:lang w:val="en-GB"/>
          </w:rPr>
          <w:t xml:space="preserve">for Layer 3 </w:t>
        </w:r>
        <w:r w:rsidR="00DA7316" w:rsidRPr="00F9351B">
          <w:rPr>
            <w:rFonts w:ascii="Times New Roman" w:hAnsi="Times New Roman" w:cs="Times New Roman"/>
            <w:lang w:val="en-GB"/>
          </w:rPr>
          <w:t>are -150 kg/m</w:t>
        </w:r>
        <w:r w:rsidR="00DA7316" w:rsidRPr="00F9351B">
          <w:rPr>
            <w:rFonts w:ascii="Times New Roman" w:hAnsi="Times New Roman" w:cs="Times New Roman"/>
            <w:vertAlign w:val="superscript"/>
            <w:lang w:val="en-GB"/>
          </w:rPr>
          <w:t>3</w:t>
        </w:r>
        <w:r w:rsidR="00DA7316" w:rsidRPr="00F9351B">
          <w:rPr>
            <w:rFonts w:ascii="Times New Roman" w:hAnsi="Times New Roman" w:cs="Times New Roman"/>
            <w:lang w:val="en-GB"/>
          </w:rPr>
          <w:t xml:space="preserve"> to +700 kg/m</w:t>
        </w:r>
        <w:r w:rsidR="00DA7316" w:rsidRPr="00F9351B">
          <w:rPr>
            <w:rFonts w:ascii="Times New Roman" w:hAnsi="Times New Roman" w:cs="Times New Roman"/>
            <w:vertAlign w:val="superscript"/>
            <w:lang w:val="en-GB"/>
          </w:rPr>
          <w:t>3</w:t>
        </w:r>
        <w:r w:rsidR="00DA7316">
          <w:rPr>
            <w:rFonts w:ascii="Times New Roman" w:hAnsi="Times New Roman" w:cs="Times New Roman"/>
            <w:lang w:val="en-GB"/>
          </w:rPr>
          <w:t>, which aids in flexibly adjusting to density anomalies in Layer 3 during inversion and making the reproduced gravity response with</w:t>
        </w:r>
        <w:r w:rsidR="00DA7316">
          <w:rPr>
            <w:rFonts w:ascii="Times New Roman" w:hAnsi="Times New Roman" w:cs="Times New Roman" w:hint="eastAsia"/>
            <w:lang w:val="en-GB"/>
          </w:rPr>
          <w:t>in</w:t>
        </w:r>
        <w:r w:rsidR="00DA7316">
          <w:rPr>
            <w:rFonts w:ascii="Times New Roman" w:hAnsi="Times New Roman" w:cs="Times New Roman"/>
          </w:rPr>
          <w:t xml:space="preserve"> an acceptable tolerance range</w:t>
        </w:r>
      </w:ins>
      <w:del w:id="171" w:author="ji appple" w:date="2018-07-14T11:05:00Z">
        <w:r w:rsidR="001042FF" w:rsidRPr="00F9351B" w:rsidDel="00DA7316">
          <w:rPr>
            <w:rFonts w:ascii="Times New Roman" w:hAnsi="Times New Roman" w:cs="Times New Roman"/>
            <w:lang w:val="en-GB"/>
          </w:rPr>
          <w:delText xml:space="preserve"> The</w:delText>
        </w:r>
        <w:r w:rsidR="00075F1F" w:rsidRPr="00F9351B" w:rsidDel="00DA7316">
          <w:rPr>
            <w:rFonts w:ascii="Times New Roman" w:hAnsi="Times New Roman" w:cs="Times New Roman"/>
            <w:lang w:val="en-GB"/>
          </w:rPr>
          <w:delText xml:space="preserve"> </w:delText>
        </w:r>
        <w:r w:rsidR="00C956C6" w:rsidRPr="00F9351B" w:rsidDel="00DA7316">
          <w:rPr>
            <w:rFonts w:ascii="Times New Roman" w:hAnsi="Times New Roman" w:cs="Times New Roman"/>
            <w:lang w:val="en-GB"/>
          </w:rPr>
          <w:delText xml:space="preserve">background </w:delText>
        </w:r>
        <w:r w:rsidR="00075F1F" w:rsidRPr="00F9351B" w:rsidDel="00DA7316">
          <w:rPr>
            <w:rFonts w:ascii="Times New Roman" w:hAnsi="Times New Roman" w:cs="Times New Roman"/>
            <w:lang w:val="en-GB"/>
          </w:rPr>
          <w:delText xml:space="preserve">density </w:delText>
        </w:r>
        <w:r w:rsidR="001042FF" w:rsidRPr="00F9351B" w:rsidDel="00DA7316">
          <w:rPr>
            <w:rFonts w:ascii="Times New Roman" w:hAnsi="Times New Roman" w:cs="Times New Roman"/>
            <w:lang w:val="en-GB"/>
          </w:rPr>
          <w:delText xml:space="preserve">of this layer is </w:delText>
        </w:r>
        <w:r w:rsidR="00C956C6" w:rsidRPr="00F9351B" w:rsidDel="00DA7316">
          <w:rPr>
            <w:rFonts w:ascii="Times New Roman" w:hAnsi="Times New Roman" w:cs="Times New Roman"/>
            <w:lang w:val="en-GB"/>
          </w:rPr>
          <w:delText>280</w:delText>
        </w:r>
        <w:r w:rsidR="00075F1F" w:rsidRPr="00F9351B" w:rsidDel="00DA7316">
          <w:rPr>
            <w:rFonts w:ascii="Times New Roman" w:hAnsi="Times New Roman" w:cs="Times New Roman"/>
            <w:lang w:val="en-GB"/>
          </w:rPr>
          <w:delText>0 kg/m</w:delText>
        </w:r>
        <w:r w:rsidR="00075F1F" w:rsidRPr="00F9351B" w:rsidDel="00DA7316">
          <w:rPr>
            <w:rFonts w:ascii="Times New Roman" w:hAnsi="Times New Roman" w:cs="Times New Roman"/>
            <w:vertAlign w:val="superscript"/>
            <w:lang w:val="en-GB"/>
          </w:rPr>
          <w:delText>3</w:delText>
        </w:r>
        <w:r w:rsidR="001042FF" w:rsidRPr="00F9351B" w:rsidDel="00DA7316">
          <w:rPr>
            <w:rFonts w:ascii="Times New Roman" w:hAnsi="Times New Roman" w:cs="Times New Roman"/>
            <w:lang w:val="en-GB"/>
          </w:rPr>
          <w:delText>,</w:delText>
        </w:r>
        <w:r w:rsidR="00075F1F" w:rsidRPr="00F9351B" w:rsidDel="00DA7316">
          <w:rPr>
            <w:rFonts w:ascii="Times New Roman" w:hAnsi="Times New Roman" w:cs="Times New Roman"/>
            <w:lang w:val="en-GB"/>
          </w:rPr>
          <w:delText xml:space="preserve"> and </w:delText>
        </w:r>
        <w:r w:rsidR="001042FF" w:rsidRPr="00F9351B" w:rsidDel="00DA7316">
          <w:rPr>
            <w:rFonts w:ascii="Times New Roman" w:hAnsi="Times New Roman" w:cs="Times New Roman"/>
            <w:lang w:val="en-GB"/>
          </w:rPr>
          <w:delText xml:space="preserve">the </w:delText>
        </w:r>
        <w:r w:rsidR="00075F1F" w:rsidRPr="00F9351B" w:rsidDel="00DA7316">
          <w:rPr>
            <w:rFonts w:ascii="Times New Roman" w:hAnsi="Times New Roman" w:cs="Times New Roman"/>
            <w:lang w:val="en-GB"/>
          </w:rPr>
          <w:delText xml:space="preserve">upper and lower </w:delText>
        </w:r>
        <w:r w:rsidR="001042FF" w:rsidRPr="00F9351B" w:rsidDel="00DA7316">
          <w:rPr>
            <w:rFonts w:ascii="Times New Roman" w:hAnsi="Times New Roman" w:cs="Times New Roman"/>
            <w:lang w:val="en-GB"/>
          </w:rPr>
          <w:delText xml:space="preserve">bounds are </w:delText>
        </w:r>
        <w:r w:rsidR="00F61CEE" w:rsidRPr="00F9351B" w:rsidDel="00DA7316">
          <w:rPr>
            <w:rFonts w:ascii="Times New Roman" w:hAnsi="Times New Roman" w:cs="Times New Roman"/>
            <w:lang w:val="en-GB"/>
          </w:rPr>
          <w:delText>-150 kg/m</w:delText>
        </w:r>
        <w:r w:rsidR="00F61CEE" w:rsidRPr="00F9351B" w:rsidDel="00DA7316">
          <w:rPr>
            <w:rFonts w:ascii="Times New Roman" w:hAnsi="Times New Roman" w:cs="Times New Roman"/>
            <w:vertAlign w:val="superscript"/>
            <w:lang w:val="en-GB"/>
          </w:rPr>
          <w:delText>3</w:delText>
        </w:r>
        <w:r w:rsidR="00F61CEE" w:rsidRPr="00F9351B" w:rsidDel="00DA7316">
          <w:rPr>
            <w:rFonts w:ascii="Times New Roman" w:hAnsi="Times New Roman" w:cs="Times New Roman"/>
            <w:lang w:val="en-GB"/>
          </w:rPr>
          <w:delText xml:space="preserve"> </w:delText>
        </w:r>
        <w:r w:rsidR="00BA55D9" w:rsidRPr="00F9351B" w:rsidDel="00DA7316">
          <w:rPr>
            <w:rFonts w:ascii="Times New Roman" w:hAnsi="Times New Roman" w:cs="Times New Roman"/>
            <w:lang w:val="en-GB"/>
          </w:rPr>
          <w:delText>to +7</w:delText>
        </w:r>
        <w:r w:rsidR="00F61CEE" w:rsidRPr="00F9351B" w:rsidDel="00DA7316">
          <w:rPr>
            <w:rFonts w:ascii="Times New Roman" w:hAnsi="Times New Roman" w:cs="Times New Roman"/>
            <w:lang w:val="en-GB"/>
          </w:rPr>
          <w:delText>00 kg/m</w:delText>
        </w:r>
        <w:r w:rsidR="00F61CEE" w:rsidRPr="00F9351B" w:rsidDel="00DA7316">
          <w:rPr>
            <w:rFonts w:ascii="Times New Roman" w:hAnsi="Times New Roman" w:cs="Times New Roman"/>
            <w:vertAlign w:val="superscript"/>
            <w:lang w:val="en-GB"/>
          </w:rPr>
          <w:delText>3</w:delText>
        </w:r>
      </w:del>
      <w:r w:rsidR="00F61CEE" w:rsidRPr="00F9351B">
        <w:rPr>
          <w:rFonts w:ascii="Times New Roman" w:hAnsi="Times New Roman" w:cs="Times New Roman"/>
          <w:lang w:val="en-GB"/>
        </w:rPr>
        <w:t>.</w:t>
      </w:r>
      <w:r w:rsidR="00071969" w:rsidRPr="00F9351B">
        <w:rPr>
          <w:rFonts w:ascii="Times New Roman" w:hAnsi="Times New Roman" w:cs="Times New Roman"/>
          <w:lang w:val="en-GB"/>
        </w:rPr>
        <w:t xml:space="preserve"> </w:t>
      </w:r>
      <w:del w:id="172" w:author="ji appple" w:date="2018-07-17T09:42:00Z">
        <w:r w:rsidR="001042FF" w:rsidRPr="00F9351B" w:rsidDel="00D95632">
          <w:rPr>
            <w:rFonts w:ascii="Times New Roman" w:hAnsi="Times New Roman" w:cs="Times New Roman"/>
            <w:lang w:val="en-GB"/>
          </w:rPr>
          <w:delText>To date</w:delText>
        </w:r>
      </w:del>
      <w:ins w:id="173" w:author="ji appple" w:date="2018-07-17T09:42:00Z">
        <w:r w:rsidR="00D95632">
          <w:rPr>
            <w:rFonts w:ascii="Times New Roman" w:hAnsi="Times New Roman" w:cs="Times New Roman"/>
            <w:lang w:val="en-GB"/>
          </w:rPr>
          <w:t>So far</w:t>
        </w:r>
      </w:ins>
      <w:r w:rsidR="00B1261C" w:rsidRPr="00F9351B">
        <w:rPr>
          <w:rFonts w:ascii="Times New Roman" w:hAnsi="Times New Roman" w:cs="Times New Roman"/>
          <w:lang w:val="en-GB"/>
        </w:rPr>
        <w:t>, reference density model</w:t>
      </w:r>
      <w:r w:rsidR="001042FF" w:rsidRPr="00F9351B">
        <w:rPr>
          <w:rFonts w:ascii="Times New Roman" w:hAnsi="Times New Roman" w:cs="Times New Roman"/>
          <w:lang w:val="en-GB"/>
        </w:rPr>
        <w:t>s have been</w:t>
      </w:r>
      <w:r w:rsidR="00B1261C" w:rsidRPr="00F9351B">
        <w:rPr>
          <w:rFonts w:ascii="Times New Roman" w:hAnsi="Times New Roman" w:cs="Times New Roman"/>
          <w:lang w:val="en-GB"/>
        </w:rPr>
        <w:t xml:space="preserve"> constructed with </w:t>
      </w:r>
      <w:r w:rsidR="00115BBB" w:rsidRPr="00F9351B">
        <w:rPr>
          <w:rFonts w:ascii="Times New Roman" w:hAnsi="Times New Roman" w:cs="Times New Roman"/>
          <w:lang w:val="en-GB"/>
        </w:rPr>
        <w:t>three</w:t>
      </w:r>
      <w:r w:rsidR="00B1261C" w:rsidRPr="00F9351B">
        <w:rPr>
          <w:rFonts w:ascii="Times New Roman" w:hAnsi="Times New Roman" w:cs="Times New Roman"/>
          <w:lang w:val="en-GB"/>
        </w:rPr>
        <w:t xml:space="preserve"> layers of different materials with different densities </w:t>
      </w:r>
      <w:r w:rsidR="00A35B96" w:rsidRPr="00F9351B">
        <w:rPr>
          <w:rFonts w:ascii="Times New Roman" w:hAnsi="Times New Roman" w:cs="Times New Roman"/>
          <w:lang w:val="en-GB"/>
        </w:rPr>
        <w:t>from top to bottom.</w:t>
      </w:r>
      <w:r w:rsidR="0051055F" w:rsidRPr="00F9351B">
        <w:rPr>
          <w:rFonts w:ascii="Times New Roman" w:hAnsi="Times New Roman" w:cs="Times New Roman"/>
          <w:lang w:val="en-GB"/>
        </w:rPr>
        <w:t xml:space="preserve"> </w:t>
      </w:r>
      <w:r w:rsidR="001042FF" w:rsidRPr="00F9351B">
        <w:rPr>
          <w:rFonts w:ascii="Times New Roman" w:hAnsi="Times New Roman" w:cs="Times New Roman"/>
          <w:lang w:val="en-GB"/>
        </w:rPr>
        <w:t>In addition to</w:t>
      </w:r>
      <w:r w:rsidR="0051055F" w:rsidRPr="00F9351B">
        <w:rPr>
          <w:rFonts w:ascii="Times New Roman" w:hAnsi="Times New Roman" w:cs="Times New Roman"/>
          <w:lang w:val="en-GB"/>
        </w:rPr>
        <w:t xml:space="preserve"> the reference density model, the </w:t>
      </w:r>
      <w:r w:rsidR="00CD4943" w:rsidRPr="00F9351B">
        <w:rPr>
          <w:rFonts w:ascii="Times New Roman" w:hAnsi="Times New Roman" w:cs="Times New Roman"/>
          <w:lang w:val="en-GB"/>
        </w:rPr>
        <w:t>GRAV</w:t>
      </w:r>
      <w:r w:rsidR="00E709C2">
        <w:rPr>
          <w:rFonts w:ascii="Times New Roman" w:hAnsi="Times New Roman" w:cs="Times New Roman"/>
          <w:lang w:val="en-GB"/>
        </w:rPr>
        <w:t>3D</w:t>
      </w:r>
      <w:r w:rsidR="00A64EDC" w:rsidRPr="00F9351B">
        <w:rPr>
          <w:rFonts w:ascii="Times New Roman" w:hAnsi="Times New Roman" w:cs="Times New Roman"/>
          <w:lang w:val="en-GB"/>
        </w:rPr>
        <w:t xml:space="preserve"> </w:t>
      </w:r>
      <w:r w:rsidR="0051055F" w:rsidRPr="00F9351B">
        <w:rPr>
          <w:rFonts w:ascii="Times New Roman" w:hAnsi="Times New Roman" w:cs="Times New Roman"/>
          <w:lang w:val="en-GB"/>
        </w:rPr>
        <w:t xml:space="preserve">inversion process </w:t>
      </w:r>
      <w:r w:rsidR="001042FF" w:rsidRPr="00F9351B">
        <w:rPr>
          <w:rFonts w:ascii="Times New Roman" w:hAnsi="Times New Roman" w:cs="Times New Roman"/>
          <w:lang w:val="en-GB"/>
        </w:rPr>
        <w:t>require</w:t>
      </w:r>
      <w:r w:rsidR="0051055F" w:rsidRPr="00F9351B">
        <w:rPr>
          <w:rFonts w:ascii="Times New Roman" w:hAnsi="Times New Roman" w:cs="Times New Roman"/>
          <w:lang w:val="en-GB"/>
        </w:rPr>
        <w:t>s an initial physical property model</w:t>
      </w:r>
      <w:r w:rsidR="001042FF" w:rsidRPr="00F9351B">
        <w:rPr>
          <w:rFonts w:ascii="Times New Roman" w:hAnsi="Times New Roman" w:cs="Times New Roman"/>
          <w:lang w:val="en-GB"/>
        </w:rPr>
        <w:t xml:space="preserve"> that also incorporates</w:t>
      </w:r>
      <w:r w:rsidR="007B10F4" w:rsidRPr="00F9351B">
        <w:rPr>
          <w:rFonts w:ascii="Times New Roman" w:hAnsi="Times New Roman" w:cs="Times New Roman"/>
          <w:lang w:val="en-GB"/>
        </w:rPr>
        <w:t xml:space="preserve"> specific </w:t>
      </w:r>
      <w:r w:rsidR="007B10F4" w:rsidRPr="00F9351B">
        <w:rPr>
          <w:rFonts w:ascii="Times New Roman" w:hAnsi="Times New Roman" w:cs="Times New Roman"/>
          <w:lang w:val="en-GB"/>
        </w:rPr>
        <w:lastRenderedPageBreak/>
        <w:t>b</w:t>
      </w:r>
      <w:r w:rsidR="00AE1D92" w:rsidRPr="00F9351B">
        <w:rPr>
          <w:rFonts w:ascii="Times New Roman" w:hAnsi="Times New Roman" w:cs="Times New Roman"/>
          <w:lang w:val="en-GB"/>
        </w:rPr>
        <w:t>ounds</w:t>
      </w:r>
      <w:r w:rsidR="0051055F" w:rsidRPr="00F9351B">
        <w:rPr>
          <w:rFonts w:ascii="Times New Roman" w:hAnsi="Times New Roman" w:cs="Times New Roman"/>
          <w:lang w:val="en-GB"/>
        </w:rPr>
        <w:t xml:space="preserve"> </w:t>
      </w:r>
      <w:r w:rsidR="005523DB" w:rsidRPr="00F9351B">
        <w:rPr>
          <w:rFonts w:ascii="Times New Roman" w:hAnsi="Times New Roman" w:cs="Times New Roman"/>
          <w:lang w:val="en-GB"/>
        </w:rPr>
        <w:t>to speed up the inversion</w:t>
      </w:r>
      <w:r w:rsidR="0051055F" w:rsidRPr="00F9351B">
        <w:rPr>
          <w:rFonts w:ascii="Times New Roman" w:hAnsi="Times New Roman" w:cs="Times New Roman"/>
          <w:lang w:val="en-GB"/>
        </w:rPr>
        <w:t xml:space="preserve">. Here, we </w:t>
      </w:r>
      <w:r w:rsidR="001042FF" w:rsidRPr="00F9351B">
        <w:rPr>
          <w:rFonts w:ascii="Times New Roman" w:hAnsi="Times New Roman" w:cs="Times New Roman"/>
          <w:lang w:val="en-GB"/>
        </w:rPr>
        <w:t>employ a simple method</w:t>
      </w:r>
      <w:r w:rsidR="0051055F" w:rsidRPr="00F9351B">
        <w:rPr>
          <w:rFonts w:ascii="Times New Roman" w:hAnsi="Times New Roman" w:cs="Times New Roman"/>
          <w:lang w:val="en-GB"/>
        </w:rPr>
        <w:t xml:space="preserve"> and use the reference density model </w:t>
      </w:r>
      <w:ins w:id="174" w:author="ji appple" w:date="2018-07-17T09:44:00Z">
        <w:r w:rsidR="001A6B8E">
          <w:rPr>
            <w:rFonts w:ascii="Times New Roman" w:hAnsi="Times New Roman" w:cs="Times New Roman"/>
            <w:lang w:val="en-GB"/>
          </w:rPr>
          <w:t xml:space="preserve">built in this section </w:t>
        </w:r>
      </w:ins>
      <w:ins w:id="175" w:author="ji appple" w:date="2018-08-07T17:35:00Z">
        <w:r w:rsidR="009606B6">
          <w:rPr>
            <w:rFonts w:ascii="Times New Roman" w:hAnsi="Times New Roman" w:cs="Times New Roman"/>
            <w:lang w:val="en-GB"/>
          </w:rPr>
          <w:t xml:space="preserve">(reference density </w:t>
        </w:r>
      </w:ins>
      <w:ins w:id="176" w:author="ji appple" w:date="2018-08-07T17:37:00Z">
        <w:r w:rsidR="00FE57A9">
          <w:rPr>
            <w:rFonts w:ascii="Times New Roman" w:hAnsi="Times New Roman" w:cs="Times New Roman"/>
            <w:lang w:val="en-GB"/>
          </w:rPr>
          <w:t xml:space="preserve">is </w:t>
        </w:r>
      </w:ins>
      <w:ins w:id="177" w:author="ji appple" w:date="2018-08-07T17:36:00Z">
        <w:r w:rsidR="009606B6" w:rsidRPr="00F9351B">
          <w:rPr>
            <w:rFonts w:ascii="Times New Roman" w:hAnsi="Times New Roman" w:cs="Times New Roman"/>
            <w:lang w:val="en-GB"/>
          </w:rPr>
          <w:t>2800 kg/m</w:t>
        </w:r>
        <w:r w:rsidR="009606B6" w:rsidRPr="00F9351B">
          <w:rPr>
            <w:rFonts w:ascii="Times New Roman" w:hAnsi="Times New Roman" w:cs="Times New Roman"/>
            <w:vertAlign w:val="superscript"/>
            <w:lang w:val="en-GB"/>
          </w:rPr>
          <w:t>3</w:t>
        </w:r>
      </w:ins>
      <w:ins w:id="178" w:author="ji appple" w:date="2018-08-07T17:35:00Z">
        <w:r w:rsidR="009606B6">
          <w:rPr>
            <w:rFonts w:ascii="Times New Roman" w:hAnsi="Times New Roman" w:cs="Times New Roman"/>
            <w:lang w:val="en-GB"/>
          </w:rPr>
          <w:t xml:space="preserve">) </w:t>
        </w:r>
      </w:ins>
      <w:r w:rsidR="0051055F" w:rsidRPr="00F9351B">
        <w:rPr>
          <w:rFonts w:ascii="Times New Roman" w:hAnsi="Times New Roman" w:cs="Times New Roman"/>
          <w:lang w:val="en-GB"/>
        </w:rPr>
        <w:t>as the initial model</w:t>
      </w:r>
      <w:r w:rsidR="005523DB" w:rsidRPr="00F9351B">
        <w:rPr>
          <w:rFonts w:ascii="Times New Roman" w:hAnsi="Times New Roman" w:cs="Times New Roman"/>
          <w:lang w:val="en-GB"/>
        </w:rPr>
        <w:t xml:space="preserve"> during the inversion</w:t>
      </w:r>
      <w:r w:rsidR="0051055F" w:rsidRPr="00F9351B">
        <w:rPr>
          <w:rFonts w:ascii="Times New Roman" w:hAnsi="Times New Roman" w:cs="Times New Roman"/>
          <w:lang w:val="en-GB"/>
        </w:rPr>
        <w:t>.</w:t>
      </w:r>
    </w:p>
    <w:p w14:paraId="54250B52" w14:textId="796BDE32" w:rsidR="00082434" w:rsidRPr="00A64EDC" w:rsidRDefault="00082434" w:rsidP="00254356">
      <w:pPr>
        <w:rPr>
          <w:rFonts w:ascii="Times New Roman" w:hAnsi="Times New Roman" w:cs="Times New Roman"/>
          <w:lang w:val="en-GB"/>
        </w:rPr>
      </w:pPr>
    </w:p>
    <w:p w14:paraId="52E03184" w14:textId="2334D2A0" w:rsidR="007B6760" w:rsidRDefault="00226986" w:rsidP="00254356">
      <w:pPr>
        <w:pStyle w:val="3"/>
        <w:spacing w:before="0" w:after="0" w:line="480" w:lineRule="auto"/>
        <w:contextualSpacing/>
        <w:rPr>
          <w:rFonts w:ascii="Times New Roman" w:hAnsi="Times New Roman" w:cs="Times New Roman"/>
          <w:sz w:val="24"/>
          <w:szCs w:val="24"/>
          <w:lang w:val="en-GB"/>
        </w:rPr>
      </w:pPr>
      <w:r w:rsidRPr="00032B49">
        <w:rPr>
          <w:rFonts w:ascii="Times New Roman" w:hAnsi="Times New Roman" w:cs="Times New Roman" w:hint="eastAsia"/>
          <w:sz w:val="24"/>
          <w:szCs w:val="24"/>
          <w:lang w:val="en-GB"/>
        </w:rPr>
        <w:t>4.3</w:t>
      </w:r>
      <w:r w:rsidRPr="00032B49">
        <w:rPr>
          <w:rFonts w:ascii="Times New Roman" w:hAnsi="Times New Roman" w:cs="Times New Roman"/>
          <w:sz w:val="24"/>
          <w:szCs w:val="24"/>
          <w:lang w:val="en-GB"/>
        </w:rPr>
        <w:t xml:space="preserve"> </w:t>
      </w:r>
      <w:r w:rsidR="00D01037" w:rsidRPr="00032B49">
        <w:rPr>
          <w:rFonts w:ascii="Times New Roman" w:hAnsi="Times New Roman" w:cs="Times New Roman" w:hint="eastAsia"/>
          <w:sz w:val="24"/>
          <w:szCs w:val="24"/>
          <w:lang w:val="en-GB"/>
        </w:rPr>
        <w:t xml:space="preserve">Inversion </w:t>
      </w:r>
      <w:r w:rsidR="00761198" w:rsidRPr="00032B49">
        <w:rPr>
          <w:rFonts w:ascii="Times New Roman" w:hAnsi="Times New Roman" w:cs="Times New Roman"/>
          <w:sz w:val="24"/>
          <w:szCs w:val="24"/>
          <w:lang w:val="en-GB"/>
        </w:rPr>
        <w:t>r</w:t>
      </w:r>
      <w:r w:rsidR="000C0EFE" w:rsidRPr="00032B49">
        <w:rPr>
          <w:rFonts w:ascii="Times New Roman" w:hAnsi="Times New Roman" w:cs="Times New Roman"/>
          <w:sz w:val="24"/>
          <w:szCs w:val="24"/>
          <w:lang w:val="en-GB"/>
        </w:rPr>
        <w:t>esult</w:t>
      </w:r>
      <w:r w:rsidR="00D01037" w:rsidRPr="00032B49">
        <w:rPr>
          <w:rFonts w:ascii="Times New Roman" w:hAnsi="Times New Roman" w:cs="Times New Roman" w:hint="eastAsia"/>
          <w:sz w:val="24"/>
          <w:szCs w:val="24"/>
          <w:lang w:val="en-GB"/>
        </w:rPr>
        <w:t>s</w:t>
      </w:r>
    </w:p>
    <w:p w14:paraId="19BE1730" w14:textId="77777777" w:rsidR="006D22CE" w:rsidRPr="00625835" w:rsidRDefault="006D22CE" w:rsidP="00625835">
      <w:pPr>
        <w:rPr>
          <w:lang w:val="en-GB"/>
        </w:rPr>
      </w:pPr>
    </w:p>
    <w:p w14:paraId="3AE57832" w14:textId="75436CD8" w:rsidR="0027371A" w:rsidRPr="00032B49" w:rsidRDefault="00226986" w:rsidP="00254356">
      <w:pPr>
        <w:pStyle w:val="4"/>
        <w:spacing w:before="0" w:after="0" w:line="480" w:lineRule="auto"/>
        <w:contextualSpacing/>
        <w:rPr>
          <w:rFonts w:ascii="Times New Roman" w:hAnsi="Times New Roman"/>
          <w:i/>
          <w:sz w:val="24"/>
          <w:szCs w:val="24"/>
          <w:lang w:val="en-GB"/>
        </w:rPr>
      </w:pPr>
      <w:r w:rsidRPr="00032B49">
        <w:rPr>
          <w:rFonts w:ascii="Times New Roman" w:hAnsi="Times New Roman" w:hint="eastAsia"/>
          <w:i/>
          <w:sz w:val="24"/>
          <w:szCs w:val="24"/>
          <w:lang w:val="en-GB"/>
        </w:rPr>
        <w:t>4.3.1</w:t>
      </w:r>
      <w:r w:rsidRPr="00032B49">
        <w:rPr>
          <w:rFonts w:ascii="Times New Roman" w:hAnsi="Times New Roman"/>
          <w:i/>
          <w:sz w:val="24"/>
          <w:szCs w:val="24"/>
          <w:lang w:val="en-GB"/>
        </w:rPr>
        <w:t xml:space="preserve"> </w:t>
      </w:r>
      <w:r w:rsidR="00F439CE" w:rsidRPr="00032B49">
        <w:rPr>
          <w:rFonts w:ascii="Times New Roman" w:hAnsi="Times New Roman"/>
          <w:i/>
          <w:sz w:val="24"/>
          <w:szCs w:val="24"/>
          <w:lang w:val="en-GB"/>
        </w:rPr>
        <w:t>U</w:t>
      </w:r>
      <w:r w:rsidR="001B57F4" w:rsidRPr="00032B49">
        <w:rPr>
          <w:rFonts w:ascii="Times New Roman" w:hAnsi="Times New Roman"/>
          <w:i/>
          <w:sz w:val="24"/>
          <w:szCs w:val="24"/>
          <w:lang w:val="en-GB"/>
        </w:rPr>
        <w:t>ncertainty</w:t>
      </w:r>
      <w:r w:rsidR="00C34F93" w:rsidRPr="00032B49">
        <w:rPr>
          <w:rFonts w:ascii="Times New Roman" w:hAnsi="Times New Roman"/>
          <w:i/>
          <w:sz w:val="24"/>
          <w:szCs w:val="24"/>
          <w:lang w:val="en-GB"/>
        </w:rPr>
        <w:t xml:space="preserve"> of</w:t>
      </w:r>
      <w:r w:rsidR="006C25FB" w:rsidRPr="00032B49">
        <w:rPr>
          <w:rFonts w:ascii="Times New Roman" w:hAnsi="Times New Roman"/>
          <w:i/>
          <w:sz w:val="24"/>
          <w:szCs w:val="24"/>
          <w:lang w:val="en-GB"/>
        </w:rPr>
        <w:t xml:space="preserve"> the</w:t>
      </w:r>
      <w:r w:rsidR="00C34F93" w:rsidRPr="00032B49">
        <w:rPr>
          <w:rFonts w:ascii="Times New Roman" w:hAnsi="Times New Roman"/>
          <w:i/>
          <w:sz w:val="24"/>
          <w:szCs w:val="24"/>
          <w:lang w:val="en-GB"/>
        </w:rPr>
        <w:t xml:space="preserve"> results</w:t>
      </w:r>
    </w:p>
    <w:p w14:paraId="59577BFB" w14:textId="35FF15DA" w:rsidR="00625ED2" w:rsidRDefault="00197665" w:rsidP="00254356">
      <w:pPr>
        <w:spacing w:line="480" w:lineRule="auto"/>
        <w:contextualSpacing/>
        <w:rPr>
          <w:rFonts w:ascii="Times New Roman" w:hAnsi="Times New Roman"/>
          <w:lang w:val="en-GB"/>
        </w:rPr>
      </w:pPr>
      <w:r w:rsidRPr="00F9351B">
        <w:rPr>
          <w:rFonts w:ascii="Times New Roman" w:hAnsi="Times New Roman"/>
          <w:lang w:val="en-GB"/>
        </w:rPr>
        <w:t>Using the reference model and the boundary conditions</w:t>
      </w:r>
      <w:r w:rsidR="00990050" w:rsidRPr="00F9351B">
        <w:rPr>
          <w:rFonts w:ascii="Times New Roman" w:hAnsi="Times New Roman" w:hint="eastAsia"/>
          <w:lang w:val="en-GB"/>
        </w:rPr>
        <w:t xml:space="preserve"> that </w:t>
      </w:r>
      <w:r w:rsidR="00990050" w:rsidRPr="00F9351B">
        <w:rPr>
          <w:rFonts w:ascii="Times New Roman" w:hAnsi="Times New Roman"/>
          <w:lang w:val="en-GB"/>
        </w:rPr>
        <w:t xml:space="preserve">control the </w:t>
      </w:r>
      <w:r w:rsidR="006C25FB" w:rsidRPr="00F9351B">
        <w:rPr>
          <w:rFonts w:ascii="Times New Roman" w:hAnsi="Times New Roman"/>
          <w:lang w:val="en-GB"/>
        </w:rPr>
        <w:t>ranges of variation</w:t>
      </w:r>
      <w:r w:rsidR="00990050" w:rsidRPr="00F9351B">
        <w:rPr>
          <w:rFonts w:ascii="Times New Roman" w:hAnsi="Times New Roman"/>
          <w:lang w:val="en-GB"/>
        </w:rPr>
        <w:t xml:space="preserve"> </w:t>
      </w:r>
      <w:r w:rsidR="006C25FB" w:rsidRPr="00F9351B">
        <w:rPr>
          <w:rFonts w:ascii="Times New Roman" w:hAnsi="Times New Roman"/>
          <w:lang w:val="en-GB"/>
        </w:rPr>
        <w:t xml:space="preserve">in the </w:t>
      </w:r>
      <w:r w:rsidR="00990050" w:rsidRPr="00F9351B">
        <w:rPr>
          <w:rFonts w:ascii="Times New Roman" w:hAnsi="Times New Roman"/>
          <w:lang w:val="en-GB"/>
        </w:rPr>
        <w:t xml:space="preserve">density </w:t>
      </w:r>
      <w:r w:rsidR="006C25FB" w:rsidRPr="00F9351B">
        <w:rPr>
          <w:rFonts w:ascii="Times New Roman" w:hAnsi="Times New Roman"/>
          <w:lang w:val="en-GB"/>
        </w:rPr>
        <w:t xml:space="preserve">within </w:t>
      </w:r>
      <w:r w:rsidR="00990050" w:rsidRPr="00F9351B">
        <w:rPr>
          <w:rFonts w:ascii="Times New Roman" w:hAnsi="Times New Roman"/>
          <w:lang w:val="en-GB"/>
        </w:rPr>
        <w:t>each cell</w:t>
      </w:r>
      <w:r w:rsidRPr="00F9351B">
        <w:rPr>
          <w:rFonts w:ascii="Times New Roman" w:hAnsi="Times New Roman"/>
          <w:lang w:val="en-GB"/>
        </w:rPr>
        <w:t>, we obtain</w:t>
      </w:r>
      <w:r w:rsidR="006C25FB" w:rsidRPr="00F9351B">
        <w:rPr>
          <w:rFonts w:ascii="Times New Roman" w:hAnsi="Times New Roman"/>
          <w:lang w:val="en-GB"/>
        </w:rPr>
        <w:t xml:space="preserve"> a</w:t>
      </w:r>
      <w:r w:rsidRPr="00F9351B">
        <w:rPr>
          <w:rFonts w:ascii="Times New Roman" w:hAnsi="Times New Roman"/>
          <w:lang w:val="en-GB"/>
        </w:rPr>
        <w:t xml:space="preserve"> 3-D density anomaly model (Fig. 4)</w:t>
      </w:r>
      <w:r w:rsidR="00B11D22">
        <w:rPr>
          <w:rFonts w:ascii="Times New Roman" w:hAnsi="Times New Roman"/>
          <w:lang w:val="en-GB"/>
        </w:rPr>
        <w:t xml:space="preserve"> </w:t>
      </w:r>
      <w:r w:rsidR="006C25FB" w:rsidRPr="00F9351B">
        <w:rPr>
          <w:rFonts w:ascii="Times New Roman" w:hAnsi="Times New Roman"/>
          <w:lang w:val="en-GB"/>
        </w:rPr>
        <w:t>that is</w:t>
      </w:r>
      <w:r w:rsidRPr="00F9351B">
        <w:rPr>
          <w:rFonts w:ascii="Times New Roman" w:hAnsi="Times New Roman"/>
          <w:lang w:val="en-GB"/>
        </w:rPr>
        <w:t xml:space="preserve"> constrained by the gravity data.</w:t>
      </w:r>
      <w:r w:rsidR="00495045" w:rsidRPr="00F9351B">
        <w:rPr>
          <w:rFonts w:ascii="Times New Roman" w:hAnsi="Times New Roman" w:hint="eastAsia"/>
          <w:lang w:val="en-GB"/>
        </w:rPr>
        <w:t xml:space="preserve"> </w:t>
      </w:r>
      <w:r w:rsidR="00495045" w:rsidRPr="00F9351B">
        <w:rPr>
          <w:rFonts w:ascii="Times New Roman" w:hAnsi="Times New Roman"/>
          <w:lang w:val="en-GB"/>
        </w:rPr>
        <w:t xml:space="preserve">The padded area </w:t>
      </w:r>
      <w:r w:rsidR="006C25FB" w:rsidRPr="00F9351B">
        <w:rPr>
          <w:rFonts w:ascii="Times New Roman" w:hAnsi="Times New Roman"/>
          <w:lang w:val="en-GB"/>
        </w:rPr>
        <w:t xml:space="preserve">is </w:t>
      </w:r>
      <w:r w:rsidR="00495045" w:rsidRPr="00F9351B">
        <w:rPr>
          <w:rFonts w:ascii="Times New Roman" w:hAnsi="Times New Roman"/>
          <w:lang w:val="en-GB"/>
        </w:rPr>
        <w:t xml:space="preserve">removed </w:t>
      </w:r>
      <w:r w:rsidR="00495045" w:rsidRPr="00F9351B">
        <w:rPr>
          <w:rFonts w:ascii="Times New Roman" w:hAnsi="Times New Roman" w:hint="eastAsia"/>
          <w:lang w:val="en-GB"/>
        </w:rPr>
        <w:t xml:space="preserve">in the </w:t>
      </w:r>
      <w:r w:rsidR="006C25FB" w:rsidRPr="00F9351B">
        <w:rPr>
          <w:rFonts w:ascii="Times New Roman" w:hAnsi="Times New Roman"/>
          <w:lang w:val="en-GB"/>
        </w:rPr>
        <w:t>following</w:t>
      </w:r>
      <w:r w:rsidR="00B11D22">
        <w:rPr>
          <w:rFonts w:ascii="Times New Roman" w:hAnsi="Times New Roman" w:hint="eastAsia"/>
          <w:lang w:val="en-GB"/>
        </w:rPr>
        <w:t xml:space="preserve"> </w:t>
      </w:r>
      <w:r w:rsidR="00495045" w:rsidRPr="00F9351B">
        <w:rPr>
          <w:rFonts w:ascii="Times New Roman" w:hAnsi="Times New Roman" w:hint="eastAsia"/>
          <w:lang w:val="en-GB"/>
        </w:rPr>
        <w:t xml:space="preserve">sections </w:t>
      </w:r>
      <w:r w:rsidR="00495045" w:rsidRPr="00F9351B">
        <w:rPr>
          <w:rFonts w:ascii="Times New Roman" w:hAnsi="Times New Roman"/>
          <w:lang w:val="en-GB"/>
        </w:rPr>
        <w:t xml:space="preserve">to better </w:t>
      </w:r>
      <w:r w:rsidR="00A64EDC" w:rsidRPr="00F9351B">
        <w:rPr>
          <w:rFonts w:ascii="Times New Roman" w:hAnsi="Times New Roman"/>
          <w:lang w:val="en-GB"/>
        </w:rPr>
        <w:t>analyse</w:t>
      </w:r>
      <w:r w:rsidR="00495045" w:rsidRPr="00F9351B">
        <w:rPr>
          <w:rFonts w:ascii="Times New Roman" w:hAnsi="Times New Roman"/>
          <w:lang w:val="en-GB"/>
        </w:rPr>
        <w:t xml:space="preserve"> the </w:t>
      </w:r>
      <w:r w:rsidR="006C25FB" w:rsidRPr="00F9351B">
        <w:rPr>
          <w:rFonts w:ascii="Times New Roman" w:hAnsi="Times New Roman"/>
          <w:lang w:val="en-GB"/>
        </w:rPr>
        <w:t>inversion result</w:t>
      </w:r>
      <w:r w:rsidR="00495045" w:rsidRPr="00F9351B">
        <w:rPr>
          <w:rFonts w:ascii="Times New Roman" w:hAnsi="Times New Roman"/>
          <w:lang w:val="en-GB"/>
        </w:rPr>
        <w:t>s.</w:t>
      </w:r>
      <w:r w:rsidR="008706E5" w:rsidRPr="00F9351B">
        <w:rPr>
          <w:rFonts w:ascii="Times New Roman" w:hAnsi="Times New Roman"/>
          <w:lang w:val="en-GB"/>
        </w:rPr>
        <w:t xml:space="preserve"> </w:t>
      </w:r>
      <w:r w:rsidR="006C25FB" w:rsidRPr="00F9351B">
        <w:rPr>
          <w:rFonts w:ascii="Times New Roman" w:hAnsi="Times New Roman"/>
          <w:lang w:val="en-GB"/>
        </w:rPr>
        <w:t xml:space="preserve">During </w:t>
      </w:r>
      <w:r w:rsidR="008706E5" w:rsidRPr="00F9351B">
        <w:rPr>
          <w:rFonts w:ascii="Times New Roman" w:hAnsi="Times New Roman"/>
          <w:lang w:val="en-GB"/>
        </w:rPr>
        <w:t>the</w:t>
      </w:r>
      <w:r w:rsidR="006C25FB" w:rsidRPr="00F9351B">
        <w:rPr>
          <w:rFonts w:ascii="Times New Roman" w:hAnsi="Times New Roman"/>
          <w:lang w:val="en-GB"/>
        </w:rPr>
        <w:t xml:space="preserve"> inversion</w:t>
      </w:r>
      <w:r w:rsidR="008706E5" w:rsidRPr="00F9351B">
        <w:rPr>
          <w:rFonts w:ascii="Times New Roman" w:hAnsi="Times New Roman"/>
          <w:lang w:val="en-GB"/>
        </w:rPr>
        <w:t xml:space="preserve"> proc</w:t>
      </w:r>
      <w:r w:rsidR="005F0656" w:rsidRPr="00F9351B">
        <w:rPr>
          <w:rFonts w:ascii="Times New Roman" w:hAnsi="Times New Roman"/>
          <w:lang w:val="en-GB"/>
        </w:rPr>
        <w:t>ess, the generated</w:t>
      </w:r>
      <w:r w:rsidR="008706E5" w:rsidRPr="00F9351B">
        <w:rPr>
          <w:rFonts w:ascii="Times New Roman" w:hAnsi="Times New Roman"/>
          <w:lang w:val="en-GB"/>
        </w:rPr>
        <w:t xml:space="preserve"> 3-D density anomaly model </w:t>
      </w:r>
      <w:r w:rsidR="006C4027" w:rsidRPr="00F9351B">
        <w:rPr>
          <w:rFonts w:ascii="Times New Roman" w:hAnsi="Times New Roman"/>
          <w:lang w:val="en-GB"/>
        </w:rPr>
        <w:t xml:space="preserve">is </w:t>
      </w:r>
      <w:r w:rsidR="008706E5" w:rsidRPr="00F9351B">
        <w:rPr>
          <w:rFonts w:ascii="Times New Roman" w:hAnsi="Times New Roman"/>
          <w:lang w:val="en-GB"/>
        </w:rPr>
        <w:t>smooth</w:t>
      </w:r>
      <w:r w:rsidR="006C25FB" w:rsidRPr="00F9351B">
        <w:rPr>
          <w:rFonts w:ascii="Times New Roman" w:hAnsi="Times New Roman"/>
          <w:lang w:val="en-GB"/>
        </w:rPr>
        <w:t>ed</w:t>
      </w:r>
      <w:r w:rsidR="008706E5" w:rsidRPr="00F9351B">
        <w:rPr>
          <w:rFonts w:ascii="Times New Roman" w:hAnsi="Times New Roman"/>
          <w:lang w:val="en-GB"/>
        </w:rPr>
        <w:t xml:space="preserve"> over length scales of 65 km in the </w:t>
      </w:r>
      <w:r w:rsidR="006C25FB" w:rsidRPr="00F9351B">
        <w:rPr>
          <w:rFonts w:ascii="Times New Roman" w:hAnsi="Times New Roman"/>
          <w:lang w:val="en-GB"/>
        </w:rPr>
        <w:t>west-east</w:t>
      </w:r>
      <w:r w:rsidR="008706E5" w:rsidRPr="00F9351B">
        <w:rPr>
          <w:rFonts w:ascii="Times New Roman" w:hAnsi="Times New Roman"/>
          <w:lang w:val="en-GB"/>
        </w:rPr>
        <w:t xml:space="preserve"> and </w:t>
      </w:r>
      <w:r w:rsidR="006C25FB" w:rsidRPr="00F9351B">
        <w:rPr>
          <w:rFonts w:ascii="Times New Roman" w:hAnsi="Times New Roman"/>
          <w:lang w:val="en-GB"/>
        </w:rPr>
        <w:t>north-south</w:t>
      </w:r>
      <w:r w:rsidR="008706E5" w:rsidRPr="00F9351B">
        <w:rPr>
          <w:rFonts w:ascii="Times New Roman" w:hAnsi="Times New Roman"/>
          <w:lang w:val="en-GB"/>
        </w:rPr>
        <w:t xml:space="preserve"> directions and 5 km in the vertical direction.</w:t>
      </w:r>
    </w:p>
    <w:p w14:paraId="03B35759" w14:textId="1621AAF4" w:rsidR="00B75FE3" w:rsidRPr="00B75FE3" w:rsidRDefault="00B75FE3" w:rsidP="00B75FE3">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4</w:t>
      </w:r>
      <w:r w:rsidRPr="00F15A3A">
        <w:rPr>
          <w:rFonts w:ascii="Times New Roman" w:hAnsi="Times New Roman" w:cs="Times New Roman"/>
          <w:lang w:val="en-GB"/>
        </w:rPr>
        <w:t xml:space="preserve"> near here]</w:t>
      </w:r>
    </w:p>
    <w:p w14:paraId="3581737A" w14:textId="3B3DE518" w:rsidR="008E2045" w:rsidRDefault="00A64EDC" w:rsidP="00254356">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To</w:t>
      </w:r>
      <w:r w:rsidR="00D659A4" w:rsidRPr="00F9351B">
        <w:rPr>
          <w:rFonts w:ascii="Times New Roman" w:hAnsi="Times New Roman" w:cs="Times New Roman"/>
          <w:lang w:val="en-GB"/>
        </w:rPr>
        <w:t xml:space="preserve"> assess the </w:t>
      </w:r>
      <w:r w:rsidR="00A62410" w:rsidRPr="00F9351B">
        <w:rPr>
          <w:rFonts w:ascii="Times New Roman" w:hAnsi="Times New Roman" w:cs="Times New Roman"/>
          <w:lang w:val="en-GB"/>
        </w:rPr>
        <w:t xml:space="preserve">uncertainty of the </w:t>
      </w:r>
      <w:r w:rsidR="00095D98" w:rsidRPr="00F9351B">
        <w:rPr>
          <w:rFonts w:ascii="Times New Roman" w:hAnsi="Times New Roman" w:cs="Times New Roman"/>
          <w:lang w:val="en-GB"/>
        </w:rPr>
        <w:t>final results,</w:t>
      </w:r>
      <w:r w:rsidR="00A62410" w:rsidRPr="00F9351B">
        <w:rPr>
          <w:rFonts w:ascii="Times New Roman" w:hAnsi="Times New Roman" w:cs="Times New Roman"/>
          <w:lang w:val="en-GB"/>
        </w:rPr>
        <w:t xml:space="preserve"> w</w:t>
      </w:r>
      <w:r w:rsidR="00D659A4" w:rsidRPr="00F9351B">
        <w:rPr>
          <w:rFonts w:ascii="Times New Roman" w:hAnsi="Times New Roman" w:cs="Times New Roman"/>
          <w:lang w:val="en-GB"/>
        </w:rPr>
        <w:t xml:space="preserve">e </w:t>
      </w:r>
      <w:r w:rsidR="00A62410" w:rsidRPr="00F9351B">
        <w:rPr>
          <w:rFonts w:ascii="Times New Roman" w:hAnsi="Times New Roman" w:cs="Times New Roman"/>
          <w:lang w:val="en-GB"/>
        </w:rPr>
        <w:t xml:space="preserve">then </w:t>
      </w:r>
      <w:r w:rsidR="00C57D27">
        <w:rPr>
          <w:rFonts w:ascii="Times New Roman" w:hAnsi="Times New Roman" w:cs="Times New Roman"/>
          <w:lang w:val="en-GB"/>
        </w:rPr>
        <w:t>calculate</w:t>
      </w:r>
      <w:r w:rsidR="00DA448A">
        <w:rPr>
          <w:rFonts w:ascii="Times New Roman" w:hAnsi="Times New Roman" w:cs="Times New Roman"/>
          <w:lang w:val="en-GB"/>
        </w:rPr>
        <w:t xml:space="preserve"> </w:t>
      </w:r>
      <w:r w:rsidR="00A62410" w:rsidRPr="00F9351B">
        <w:rPr>
          <w:rFonts w:ascii="Times New Roman" w:hAnsi="Times New Roman" w:cs="Times New Roman"/>
          <w:lang w:val="en-GB"/>
        </w:rPr>
        <w:t xml:space="preserve">the gravity </w:t>
      </w:r>
      <w:r w:rsidR="00E24930" w:rsidRPr="00F9351B">
        <w:rPr>
          <w:rFonts w:ascii="Times New Roman" w:hAnsi="Times New Roman" w:cs="Times New Roman"/>
          <w:lang w:val="en-GB"/>
        </w:rPr>
        <w:t xml:space="preserve">anomalies </w:t>
      </w:r>
      <w:r w:rsidR="00C57D27">
        <w:rPr>
          <w:rFonts w:ascii="Times New Roman" w:hAnsi="Times New Roman" w:cs="Times New Roman"/>
          <w:lang w:val="en-GB"/>
        </w:rPr>
        <w:t>generated</w:t>
      </w:r>
      <w:r w:rsidR="00E24930" w:rsidRPr="00F9351B">
        <w:rPr>
          <w:rFonts w:ascii="Times New Roman" w:hAnsi="Times New Roman" w:cs="Times New Roman"/>
          <w:lang w:val="en-GB"/>
        </w:rPr>
        <w:t xml:space="preserve"> by</w:t>
      </w:r>
      <w:r w:rsidR="00095D98" w:rsidRPr="00F9351B">
        <w:rPr>
          <w:rFonts w:ascii="Times New Roman" w:hAnsi="Times New Roman" w:cs="Times New Roman"/>
          <w:lang w:val="en-GB"/>
        </w:rPr>
        <w:t xml:space="preserve"> the 3-D density anomaly model.</w:t>
      </w:r>
      <w:r w:rsidR="003B3C18" w:rsidRPr="00F9351B">
        <w:rPr>
          <w:rFonts w:ascii="Times New Roman" w:hAnsi="Times New Roman" w:cs="Times New Roman"/>
          <w:lang w:val="en-GB"/>
        </w:rPr>
        <w:t xml:space="preserve"> Fig. 5</w:t>
      </w:r>
      <w:r w:rsidR="005B437A" w:rsidRPr="00F9351B">
        <w:rPr>
          <w:rFonts w:ascii="Times New Roman" w:hAnsi="Times New Roman" w:cs="Times New Roman"/>
          <w:lang w:val="en-GB"/>
        </w:rPr>
        <w:t>a</w:t>
      </w:r>
      <w:r w:rsidR="003B3C18" w:rsidRPr="00F9351B">
        <w:rPr>
          <w:rFonts w:ascii="Times New Roman" w:hAnsi="Times New Roman" w:cs="Times New Roman"/>
          <w:lang w:val="en-GB"/>
        </w:rPr>
        <w:t xml:space="preserve"> shows the predicted data and the misfit </w:t>
      </w:r>
      <w:r w:rsidR="007627E4" w:rsidRPr="00F9351B">
        <w:rPr>
          <w:rFonts w:ascii="Times New Roman" w:hAnsi="Times New Roman" w:cs="Times New Roman"/>
          <w:lang w:val="en-GB"/>
        </w:rPr>
        <w:t>betw</w:t>
      </w:r>
      <w:r w:rsidR="003B3C18" w:rsidRPr="00F9351B">
        <w:rPr>
          <w:rFonts w:ascii="Times New Roman" w:hAnsi="Times New Roman" w:cs="Times New Roman"/>
          <w:lang w:val="en-GB"/>
        </w:rPr>
        <w:t xml:space="preserve">een </w:t>
      </w:r>
      <w:r w:rsidR="00E24930" w:rsidRPr="00F9351B">
        <w:rPr>
          <w:rFonts w:ascii="Times New Roman" w:hAnsi="Times New Roman" w:cs="Times New Roman"/>
          <w:lang w:val="en-GB"/>
        </w:rPr>
        <w:t xml:space="preserve">the </w:t>
      </w:r>
      <w:r w:rsidR="00DC2502" w:rsidRPr="00F9351B">
        <w:rPr>
          <w:rFonts w:ascii="Times New Roman" w:hAnsi="Times New Roman" w:cs="Times New Roman"/>
          <w:lang w:val="en-GB"/>
        </w:rPr>
        <w:t>observed and predicted gravity anomalies.</w:t>
      </w:r>
      <w:r w:rsidR="00E0027B" w:rsidRPr="00F9351B">
        <w:rPr>
          <w:rFonts w:ascii="Times New Roman" w:hAnsi="Times New Roman" w:cs="Times New Roman"/>
          <w:lang w:val="en-GB"/>
        </w:rPr>
        <w:t xml:space="preserve"> The </w:t>
      </w:r>
      <w:r w:rsidR="00063E16" w:rsidRPr="00F9351B">
        <w:rPr>
          <w:rFonts w:ascii="Times New Roman" w:hAnsi="Times New Roman" w:cs="Times New Roman"/>
          <w:lang w:val="en-GB"/>
        </w:rPr>
        <w:t xml:space="preserve">ranges and trends of the predicted data </w:t>
      </w:r>
      <w:r w:rsidR="00E24930" w:rsidRPr="00F9351B">
        <w:rPr>
          <w:rFonts w:ascii="Times New Roman" w:hAnsi="Times New Roman" w:cs="Times New Roman"/>
          <w:lang w:val="en-GB"/>
        </w:rPr>
        <w:t>are highly</w:t>
      </w:r>
      <w:r w:rsidR="00063E16" w:rsidRPr="00F9351B">
        <w:rPr>
          <w:rFonts w:ascii="Times New Roman" w:hAnsi="Times New Roman" w:cs="Times New Roman"/>
          <w:lang w:val="en-GB"/>
        </w:rPr>
        <w:t xml:space="preserve"> consistent with the observed gravi</w:t>
      </w:r>
      <w:r w:rsidR="00B9180B" w:rsidRPr="00F9351B">
        <w:rPr>
          <w:rFonts w:ascii="Times New Roman" w:hAnsi="Times New Roman" w:cs="Times New Roman"/>
          <w:lang w:val="en-GB"/>
        </w:rPr>
        <w:t>ty anomalies and reflect the</w:t>
      </w:r>
      <w:r w:rsidR="00E24930" w:rsidRPr="00F9351B">
        <w:rPr>
          <w:rFonts w:ascii="Times New Roman" w:hAnsi="Times New Roman" w:cs="Times New Roman"/>
          <w:lang w:val="en-GB"/>
        </w:rPr>
        <w:t xml:space="preserve"> major</w:t>
      </w:r>
      <w:r w:rsidR="00063E16" w:rsidRPr="00F9351B">
        <w:rPr>
          <w:rFonts w:ascii="Times New Roman" w:hAnsi="Times New Roman" w:cs="Times New Roman"/>
          <w:lang w:val="en-GB"/>
        </w:rPr>
        <w:t xml:space="preserve"> </w:t>
      </w:r>
      <w:r w:rsidR="007E0A66" w:rsidRPr="00F9351B">
        <w:rPr>
          <w:rFonts w:ascii="Times New Roman" w:hAnsi="Times New Roman" w:cs="Times New Roman"/>
          <w:lang w:val="en-GB"/>
        </w:rPr>
        <w:t xml:space="preserve">gravity </w:t>
      </w:r>
      <w:r w:rsidR="00B9180B" w:rsidRPr="00F9351B">
        <w:rPr>
          <w:rFonts w:ascii="Times New Roman" w:hAnsi="Times New Roman" w:cs="Times New Roman"/>
          <w:lang w:val="en-GB"/>
        </w:rPr>
        <w:t>features</w:t>
      </w:r>
      <w:r w:rsidR="00E24930" w:rsidRPr="00F9351B">
        <w:rPr>
          <w:rFonts w:ascii="Times New Roman" w:hAnsi="Times New Roman" w:cs="Times New Roman"/>
          <w:lang w:val="en-GB"/>
        </w:rPr>
        <w:t>. Examples include</w:t>
      </w:r>
      <w:r w:rsidR="00063E16" w:rsidRPr="00F9351B">
        <w:rPr>
          <w:rFonts w:ascii="Times New Roman" w:hAnsi="Times New Roman" w:cs="Times New Roman"/>
          <w:lang w:val="en-GB"/>
        </w:rPr>
        <w:t xml:space="preserve"> the</w:t>
      </w:r>
      <w:r w:rsidR="000F7683" w:rsidRPr="00F9351B">
        <w:rPr>
          <w:rFonts w:ascii="Times New Roman" w:hAnsi="Times New Roman" w:cs="Times New Roman"/>
          <w:lang w:val="en-GB"/>
        </w:rPr>
        <w:t xml:space="preserve"> </w:t>
      </w:r>
      <w:r w:rsidR="00063E16" w:rsidRPr="00F9351B">
        <w:rPr>
          <w:rFonts w:ascii="Times New Roman" w:hAnsi="Times New Roman" w:cs="Times New Roman"/>
          <w:lang w:val="en-GB"/>
        </w:rPr>
        <w:t>positive</w:t>
      </w:r>
      <w:r w:rsidR="00E24930" w:rsidRPr="00F9351B">
        <w:rPr>
          <w:rFonts w:ascii="Times New Roman" w:hAnsi="Times New Roman" w:cs="Times New Roman"/>
          <w:lang w:val="en-GB"/>
        </w:rPr>
        <w:t xml:space="preserve"> linear</w:t>
      </w:r>
      <w:r w:rsidR="00063E16" w:rsidRPr="00F9351B">
        <w:rPr>
          <w:rFonts w:ascii="Times New Roman" w:hAnsi="Times New Roman" w:cs="Times New Roman"/>
          <w:lang w:val="en-GB"/>
        </w:rPr>
        <w:t xml:space="preserve"> </w:t>
      </w:r>
      <w:r w:rsidR="00C57D27">
        <w:rPr>
          <w:rFonts w:ascii="Times New Roman" w:hAnsi="Times New Roman" w:cs="Times New Roman"/>
          <w:lang w:val="en-GB"/>
        </w:rPr>
        <w:t xml:space="preserve">high </w:t>
      </w:r>
      <w:r w:rsidR="000F7683" w:rsidRPr="00F9351B">
        <w:rPr>
          <w:rFonts w:ascii="Times New Roman" w:hAnsi="Times New Roman" w:cs="Times New Roman"/>
          <w:lang w:val="en-GB"/>
        </w:rPr>
        <w:t xml:space="preserve">gravity anomalies along the </w:t>
      </w:r>
      <w:r w:rsidR="00C57D27">
        <w:rPr>
          <w:rFonts w:ascii="Times New Roman" w:hAnsi="Times New Roman" w:cs="Times New Roman"/>
          <w:lang w:val="en-GB"/>
        </w:rPr>
        <w:t xml:space="preserve">Northern Basin, </w:t>
      </w:r>
      <w:r w:rsidR="000F7683" w:rsidRPr="00F9351B">
        <w:rPr>
          <w:rFonts w:ascii="Times New Roman" w:hAnsi="Times New Roman" w:cs="Times New Roman"/>
          <w:lang w:val="en-GB"/>
        </w:rPr>
        <w:t xml:space="preserve">Central </w:t>
      </w:r>
      <w:r w:rsidR="00C57D27">
        <w:rPr>
          <w:rFonts w:ascii="Times New Roman" w:hAnsi="Times New Roman" w:cs="Times New Roman"/>
          <w:lang w:val="en-GB"/>
        </w:rPr>
        <w:t>Trough</w:t>
      </w:r>
      <w:r w:rsidR="004D27F5" w:rsidRPr="00F9351B">
        <w:rPr>
          <w:rFonts w:ascii="Times New Roman" w:hAnsi="Times New Roman" w:cs="Times New Roman"/>
          <w:lang w:val="en-GB"/>
        </w:rPr>
        <w:t xml:space="preserve"> and the Iselin Bank </w:t>
      </w:r>
      <w:r w:rsidR="00D241F5" w:rsidRPr="00F9351B">
        <w:rPr>
          <w:rFonts w:ascii="Times New Roman" w:hAnsi="Times New Roman" w:cs="Times New Roman"/>
          <w:lang w:val="en-GB"/>
        </w:rPr>
        <w:t xml:space="preserve">and </w:t>
      </w:r>
      <w:r w:rsidR="00E24930" w:rsidRPr="00F9351B">
        <w:rPr>
          <w:rFonts w:ascii="Times New Roman" w:hAnsi="Times New Roman" w:cs="Times New Roman"/>
          <w:lang w:val="en-GB"/>
        </w:rPr>
        <w:t>the</w:t>
      </w:r>
      <w:r w:rsidR="00DA448A">
        <w:rPr>
          <w:rFonts w:ascii="Times New Roman" w:hAnsi="Times New Roman" w:cs="Times New Roman"/>
          <w:lang w:val="en-GB"/>
        </w:rPr>
        <w:t xml:space="preserve"> </w:t>
      </w:r>
      <w:r w:rsidR="00D241F5" w:rsidRPr="00F9351B">
        <w:rPr>
          <w:rFonts w:ascii="Times New Roman" w:hAnsi="Times New Roman" w:cs="Times New Roman"/>
          <w:lang w:val="en-GB"/>
        </w:rPr>
        <w:t xml:space="preserve">negative </w:t>
      </w:r>
      <w:r w:rsidR="004D27F5" w:rsidRPr="00F9351B">
        <w:rPr>
          <w:rFonts w:ascii="Times New Roman" w:hAnsi="Times New Roman" w:cs="Times New Roman"/>
          <w:lang w:val="en-GB"/>
        </w:rPr>
        <w:t xml:space="preserve">anomalies </w:t>
      </w:r>
      <w:r w:rsidR="00D241F5" w:rsidRPr="00F9351B">
        <w:rPr>
          <w:rFonts w:ascii="Times New Roman" w:hAnsi="Times New Roman" w:cs="Times New Roman"/>
          <w:lang w:val="en-GB"/>
        </w:rPr>
        <w:t xml:space="preserve">in the </w:t>
      </w:r>
      <w:r w:rsidR="00A551E3" w:rsidRPr="00F9351B">
        <w:rPr>
          <w:rFonts w:ascii="Times New Roman" w:hAnsi="Times New Roman" w:cs="Times New Roman"/>
          <w:lang w:val="en-GB"/>
        </w:rPr>
        <w:t>deep ocean basin</w:t>
      </w:r>
      <w:r w:rsidR="00D241F5" w:rsidRPr="00F9351B">
        <w:rPr>
          <w:rFonts w:ascii="Times New Roman" w:hAnsi="Times New Roman" w:cs="Times New Roman"/>
          <w:lang w:val="en-GB"/>
        </w:rPr>
        <w:t>.</w:t>
      </w:r>
      <w:r w:rsidR="00534E4B" w:rsidRPr="00F9351B">
        <w:rPr>
          <w:rFonts w:ascii="Times New Roman" w:hAnsi="Times New Roman" w:cs="Times New Roman"/>
          <w:lang w:val="en-GB"/>
        </w:rPr>
        <w:t xml:space="preserve"> </w:t>
      </w:r>
      <w:r w:rsidR="00E24930" w:rsidRPr="00F9351B">
        <w:rPr>
          <w:rFonts w:ascii="Times New Roman" w:hAnsi="Times New Roman" w:cs="Times New Roman"/>
          <w:lang w:val="en-GB"/>
        </w:rPr>
        <w:t>The d</w:t>
      </w:r>
      <w:r w:rsidR="00733622" w:rsidRPr="00F9351B">
        <w:rPr>
          <w:rFonts w:ascii="Times New Roman" w:hAnsi="Times New Roman" w:cs="Times New Roman"/>
          <w:lang w:val="en-GB"/>
        </w:rPr>
        <w:t>iscrepanc</w:t>
      </w:r>
      <w:r w:rsidR="00E24930" w:rsidRPr="00F9351B">
        <w:rPr>
          <w:rFonts w:ascii="Times New Roman" w:hAnsi="Times New Roman" w:cs="Times New Roman"/>
          <w:lang w:val="en-GB"/>
        </w:rPr>
        <w:t>ies</w:t>
      </w:r>
      <w:r w:rsidR="00733622" w:rsidRPr="00F9351B">
        <w:rPr>
          <w:rFonts w:ascii="Times New Roman" w:hAnsi="Times New Roman" w:cs="Times New Roman"/>
          <w:lang w:val="en-GB"/>
        </w:rPr>
        <w:t xml:space="preserve"> </w:t>
      </w:r>
      <w:r w:rsidR="008B57F8" w:rsidRPr="00F9351B">
        <w:rPr>
          <w:rFonts w:ascii="Times New Roman" w:hAnsi="Times New Roman" w:cs="Times New Roman"/>
          <w:lang w:val="en-GB"/>
        </w:rPr>
        <w:t>between the observed and predicted gravity anomalies</w:t>
      </w:r>
      <w:r w:rsidR="00776E25">
        <w:rPr>
          <w:rFonts w:ascii="Times New Roman" w:hAnsi="Times New Roman" w:cs="Times New Roman"/>
          <w:lang w:val="en-GB"/>
        </w:rPr>
        <w:t xml:space="preserve"> </w:t>
      </w:r>
      <w:del w:id="179" w:author="ji appple" w:date="2018-07-17T09:45:00Z">
        <w:r w:rsidR="00E24930" w:rsidRPr="00F9351B" w:rsidDel="00292647">
          <w:rPr>
            <w:rFonts w:ascii="Times New Roman" w:hAnsi="Times New Roman" w:cs="Times New Roman"/>
            <w:lang w:val="en-GB"/>
          </w:rPr>
          <w:delText>appear to be</w:delText>
        </w:r>
      </w:del>
      <w:ins w:id="180" w:author="ji appple" w:date="2018-07-17T09:45:00Z">
        <w:r w:rsidR="00292647">
          <w:rPr>
            <w:rFonts w:ascii="Times New Roman" w:hAnsi="Times New Roman" w:cs="Times New Roman"/>
            <w:lang w:val="en-GB"/>
          </w:rPr>
          <w:t>are</w:t>
        </w:r>
      </w:ins>
      <w:r w:rsidR="00E24930" w:rsidRPr="00F9351B">
        <w:rPr>
          <w:rFonts w:ascii="Times New Roman" w:hAnsi="Times New Roman" w:cs="Times New Roman"/>
          <w:lang w:val="en-GB"/>
        </w:rPr>
        <w:t xml:space="preserve"> larger</w:t>
      </w:r>
      <w:r w:rsidR="00222E46" w:rsidRPr="00F9351B">
        <w:rPr>
          <w:rFonts w:ascii="Times New Roman" w:hAnsi="Times New Roman" w:cs="Times New Roman"/>
          <w:lang w:val="en-GB"/>
        </w:rPr>
        <w:t xml:space="preserve"> where the </w:t>
      </w:r>
      <w:del w:id="181" w:author="ji appple" w:date="2018-07-11T16:57:00Z">
        <w:r w:rsidR="00222E46" w:rsidRPr="00F9351B" w:rsidDel="00D86328">
          <w:rPr>
            <w:rFonts w:ascii="Times New Roman" w:hAnsi="Times New Roman" w:cs="Times New Roman"/>
            <w:lang w:val="en-GB"/>
          </w:rPr>
          <w:lastRenderedPageBreak/>
          <w:delText xml:space="preserve">topography </w:delText>
        </w:r>
      </w:del>
      <w:ins w:id="182" w:author="ji appple" w:date="2018-07-11T16:57:00Z">
        <w:r w:rsidR="00D86328">
          <w:rPr>
            <w:rFonts w:ascii="Times New Roman" w:hAnsi="Times New Roman" w:cs="Times New Roman"/>
            <w:lang w:val="en-GB"/>
          </w:rPr>
          <w:t>bathymetry</w:t>
        </w:r>
        <w:r w:rsidR="00D86328" w:rsidRPr="00F9351B">
          <w:rPr>
            <w:rFonts w:ascii="Times New Roman" w:hAnsi="Times New Roman" w:cs="Times New Roman"/>
            <w:lang w:val="en-GB"/>
          </w:rPr>
          <w:t xml:space="preserve"> </w:t>
        </w:r>
      </w:ins>
      <w:r w:rsidR="00E24930" w:rsidRPr="00F9351B">
        <w:rPr>
          <w:rFonts w:ascii="Times New Roman" w:hAnsi="Times New Roman" w:cs="Times New Roman"/>
          <w:lang w:val="en-GB"/>
        </w:rPr>
        <w:t>varies strongly</w:t>
      </w:r>
      <w:r w:rsidR="008B57F8" w:rsidRPr="00F9351B">
        <w:rPr>
          <w:rFonts w:ascii="Times New Roman" w:hAnsi="Times New Roman" w:cs="Times New Roman"/>
          <w:lang w:val="en-GB"/>
        </w:rPr>
        <w:t>, such as</w:t>
      </w:r>
      <w:r w:rsidR="00776E25">
        <w:rPr>
          <w:rFonts w:ascii="Times New Roman" w:hAnsi="Times New Roman" w:cs="Times New Roman"/>
          <w:lang w:val="en-GB"/>
        </w:rPr>
        <w:t xml:space="preserve"> </w:t>
      </w:r>
      <w:r w:rsidR="00E24930" w:rsidRPr="00F9351B">
        <w:rPr>
          <w:rFonts w:ascii="Times New Roman" w:hAnsi="Times New Roman" w:cs="Times New Roman"/>
          <w:lang w:val="en-GB"/>
        </w:rPr>
        <w:t>the</w:t>
      </w:r>
      <w:r w:rsidR="00776E25">
        <w:rPr>
          <w:rFonts w:ascii="Times New Roman" w:hAnsi="Times New Roman" w:cs="Times New Roman"/>
          <w:lang w:val="en-GB"/>
        </w:rPr>
        <w:t xml:space="preserve"> </w:t>
      </w:r>
      <w:r w:rsidR="008B57F8" w:rsidRPr="00F9351B">
        <w:rPr>
          <w:rFonts w:ascii="Times New Roman" w:hAnsi="Times New Roman" w:cs="Times New Roman"/>
          <w:lang w:val="en-GB"/>
        </w:rPr>
        <w:t>continental slope</w:t>
      </w:r>
      <w:r w:rsidR="00E24930" w:rsidRPr="00F9351B">
        <w:rPr>
          <w:rFonts w:ascii="Times New Roman" w:hAnsi="Times New Roman" w:cs="Times New Roman"/>
          <w:lang w:val="en-GB"/>
        </w:rPr>
        <w:t>,</w:t>
      </w:r>
      <w:r w:rsidR="008B57F8" w:rsidRPr="00F9351B">
        <w:rPr>
          <w:rFonts w:ascii="Times New Roman" w:hAnsi="Times New Roman" w:cs="Times New Roman"/>
          <w:lang w:val="en-GB"/>
        </w:rPr>
        <w:t xml:space="preserve"> than</w:t>
      </w:r>
      <w:r w:rsidR="00E24930" w:rsidRPr="00F9351B">
        <w:rPr>
          <w:rFonts w:ascii="Times New Roman" w:hAnsi="Times New Roman" w:cs="Times New Roman"/>
          <w:lang w:val="en-GB"/>
        </w:rPr>
        <w:t xml:space="preserve"> in</w:t>
      </w:r>
      <w:r w:rsidR="008B57F8" w:rsidRPr="00F9351B">
        <w:rPr>
          <w:rFonts w:ascii="Times New Roman" w:hAnsi="Times New Roman" w:cs="Times New Roman"/>
          <w:lang w:val="en-GB"/>
        </w:rPr>
        <w:t xml:space="preserve"> the extensional basins of the Ross Sea</w:t>
      </w:r>
      <w:r w:rsidR="00222E46" w:rsidRPr="00F9351B">
        <w:rPr>
          <w:rFonts w:ascii="Times New Roman" w:hAnsi="Times New Roman" w:cs="Times New Roman"/>
          <w:lang w:val="en-GB"/>
        </w:rPr>
        <w:t>.</w:t>
      </w:r>
      <w:r w:rsidR="008B57F8" w:rsidRPr="00F9351B">
        <w:rPr>
          <w:rFonts w:ascii="Times New Roman" w:hAnsi="Times New Roman" w:cs="Times New Roman"/>
          <w:lang w:val="en-GB"/>
        </w:rPr>
        <w:t xml:space="preserve"> </w:t>
      </w:r>
      <w:r w:rsidR="00B007CC" w:rsidRPr="00F9351B">
        <w:rPr>
          <w:rFonts w:ascii="Times New Roman" w:hAnsi="Times New Roman" w:cs="Times New Roman"/>
          <w:lang w:val="en-GB"/>
        </w:rPr>
        <w:t>Welford and Hall (2007) suggested that short</w:t>
      </w:r>
      <w:r w:rsidR="00776E25">
        <w:rPr>
          <w:rFonts w:ascii="Times New Roman" w:hAnsi="Times New Roman" w:cs="Times New Roman"/>
          <w:lang w:val="en-GB"/>
        </w:rPr>
        <w:t xml:space="preserve"> </w:t>
      </w:r>
      <w:r w:rsidR="00B007CC" w:rsidRPr="00F9351B">
        <w:rPr>
          <w:rFonts w:ascii="Times New Roman" w:hAnsi="Times New Roman" w:cs="Times New Roman"/>
          <w:lang w:val="en-GB"/>
        </w:rPr>
        <w:t>wavelength vibrations are a direct</w:t>
      </w:r>
      <w:r w:rsidR="008B57F8" w:rsidRPr="00F9351B">
        <w:rPr>
          <w:rFonts w:ascii="Times New Roman" w:hAnsi="Times New Roman" w:cs="Times New Roman"/>
          <w:lang w:val="en-GB"/>
        </w:rPr>
        <w:t xml:space="preserve"> result of </w:t>
      </w:r>
      <w:r w:rsidR="00B007CC" w:rsidRPr="00F9351B">
        <w:rPr>
          <w:rFonts w:ascii="Times New Roman" w:hAnsi="Times New Roman" w:cs="Times New Roman"/>
          <w:lang w:val="en-GB"/>
        </w:rPr>
        <w:t>blocky mesh parameterization</w:t>
      </w:r>
      <w:r w:rsidR="00E24930" w:rsidRPr="00F9351B">
        <w:rPr>
          <w:rFonts w:ascii="Times New Roman" w:hAnsi="Times New Roman" w:cs="Times New Roman"/>
          <w:lang w:val="en-GB"/>
        </w:rPr>
        <w:t>s</w:t>
      </w:r>
      <w:r w:rsidR="00B007CC" w:rsidRPr="00F9351B">
        <w:rPr>
          <w:rFonts w:ascii="Times New Roman" w:hAnsi="Times New Roman" w:cs="Times New Roman"/>
          <w:lang w:val="en-GB"/>
        </w:rPr>
        <w:t xml:space="preserve"> and of imposing </w:t>
      </w:r>
      <w:r w:rsidR="003C428D" w:rsidRPr="00F9351B">
        <w:rPr>
          <w:rFonts w:ascii="Times New Roman" w:hAnsi="Times New Roman" w:cs="Times New Roman"/>
          <w:lang w:val="en-GB"/>
        </w:rPr>
        <w:t>fixed limitation</w:t>
      </w:r>
      <w:r w:rsidR="00E24930" w:rsidRPr="00F9351B">
        <w:rPr>
          <w:rFonts w:ascii="Times New Roman" w:hAnsi="Times New Roman" w:cs="Times New Roman"/>
          <w:lang w:val="en-GB"/>
        </w:rPr>
        <w:t>s</w:t>
      </w:r>
      <w:r w:rsidR="003C428D" w:rsidRPr="00F9351B">
        <w:rPr>
          <w:rFonts w:ascii="Times New Roman" w:hAnsi="Times New Roman" w:cs="Times New Roman"/>
          <w:lang w:val="en-GB"/>
        </w:rPr>
        <w:t xml:space="preserve"> </w:t>
      </w:r>
      <w:r w:rsidR="00B007CC" w:rsidRPr="00F9351B">
        <w:rPr>
          <w:rFonts w:ascii="Times New Roman" w:hAnsi="Times New Roman" w:cs="Times New Roman"/>
          <w:lang w:val="en-GB"/>
        </w:rPr>
        <w:t xml:space="preserve">on </w:t>
      </w:r>
      <w:r w:rsidR="00FD4BD5" w:rsidRPr="00F9351B">
        <w:rPr>
          <w:rFonts w:ascii="Times New Roman" w:hAnsi="Times New Roman" w:cs="Times New Roman"/>
          <w:lang w:val="en-GB"/>
        </w:rPr>
        <w:t>seawater</w:t>
      </w:r>
      <w:r w:rsidR="00C16EF6" w:rsidRPr="00F9351B">
        <w:rPr>
          <w:rFonts w:ascii="Times New Roman" w:hAnsi="Times New Roman" w:cs="Times New Roman"/>
          <w:lang w:val="en-GB"/>
        </w:rPr>
        <w:t xml:space="preserve"> and </w:t>
      </w:r>
      <w:r w:rsidR="00E24930" w:rsidRPr="00F9351B">
        <w:rPr>
          <w:rFonts w:ascii="Times New Roman" w:hAnsi="Times New Roman" w:cs="Times New Roman"/>
          <w:lang w:val="en-GB"/>
        </w:rPr>
        <w:t>(</w:t>
      </w:r>
      <w:r w:rsidR="00C16EF6" w:rsidRPr="00F9351B">
        <w:rPr>
          <w:rFonts w:ascii="Times New Roman" w:hAnsi="Times New Roman" w:cs="Times New Roman"/>
          <w:lang w:val="en-GB"/>
        </w:rPr>
        <w:t>to a lesser extent</w:t>
      </w:r>
      <w:r w:rsidR="00E24930" w:rsidRPr="00F9351B">
        <w:rPr>
          <w:rFonts w:ascii="Times New Roman" w:hAnsi="Times New Roman" w:cs="Times New Roman"/>
          <w:lang w:val="en-GB"/>
        </w:rPr>
        <w:t>)</w:t>
      </w:r>
      <w:r w:rsidR="00B007CC" w:rsidRPr="00F9351B">
        <w:rPr>
          <w:rFonts w:ascii="Times New Roman" w:hAnsi="Times New Roman" w:cs="Times New Roman"/>
          <w:lang w:val="en-GB"/>
        </w:rPr>
        <w:t xml:space="preserve"> on the</w:t>
      </w:r>
      <w:r w:rsidR="003C428D" w:rsidRPr="00F9351B">
        <w:rPr>
          <w:rFonts w:ascii="Times New Roman" w:hAnsi="Times New Roman" w:cs="Times New Roman"/>
          <w:lang w:val="en-GB"/>
        </w:rPr>
        <w:t xml:space="preserve"> underlying</w:t>
      </w:r>
      <w:r w:rsidR="00B007CC" w:rsidRPr="00F9351B">
        <w:rPr>
          <w:rFonts w:ascii="Times New Roman" w:hAnsi="Times New Roman" w:cs="Times New Roman"/>
          <w:lang w:val="en-GB"/>
        </w:rPr>
        <w:t xml:space="preserve"> sedimentary layers of the reference density mod</w:t>
      </w:r>
      <w:r w:rsidR="00B007CC" w:rsidRPr="00AD0B64">
        <w:rPr>
          <w:rFonts w:ascii="Times New Roman" w:hAnsi="Times New Roman" w:cs="Times New Roman"/>
          <w:lang w:val="en-GB"/>
        </w:rPr>
        <w:t>el.</w:t>
      </w:r>
      <w:r w:rsidR="003C428D" w:rsidRPr="00AD0B64">
        <w:rPr>
          <w:rFonts w:ascii="Times New Roman" w:hAnsi="Times New Roman" w:cs="Times New Roman"/>
          <w:lang w:val="en-GB"/>
        </w:rPr>
        <w:t xml:space="preserve"> </w:t>
      </w:r>
      <w:r w:rsidR="00217A0C" w:rsidRPr="00AD0B64">
        <w:rPr>
          <w:rFonts w:ascii="Times New Roman" w:hAnsi="Times New Roman" w:cs="Times New Roman"/>
          <w:lang w:val="en-GB"/>
        </w:rPr>
        <w:t>Moreover</w:t>
      </w:r>
      <w:r w:rsidR="003C428D" w:rsidRPr="00AD0B64">
        <w:rPr>
          <w:rFonts w:ascii="Times New Roman" w:hAnsi="Times New Roman" w:cs="Times New Roman"/>
          <w:lang w:val="en-GB"/>
        </w:rPr>
        <w:t xml:space="preserve">, we argue that the </w:t>
      </w:r>
      <w:r w:rsidR="00217A0C" w:rsidRPr="00AD0B64">
        <w:rPr>
          <w:rFonts w:ascii="Times New Roman" w:hAnsi="Times New Roman" w:cs="Times New Roman"/>
          <w:lang w:val="en-GB"/>
        </w:rPr>
        <w:t xml:space="preserve">degree of </w:t>
      </w:r>
      <w:r w:rsidR="000224BD" w:rsidRPr="00AD0B64">
        <w:rPr>
          <w:rFonts w:ascii="Times New Roman" w:hAnsi="Times New Roman" w:cs="Times New Roman"/>
          <w:lang w:val="en-GB"/>
        </w:rPr>
        <w:t>discretization of the reference model</w:t>
      </w:r>
      <w:r w:rsidR="00217A0C" w:rsidRPr="00AD0B64">
        <w:rPr>
          <w:rFonts w:ascii="Times New Roman" w:hAnsi="Times New Roman" w:cs="Times New Roman"/>
          <w:lang w:val="en-GB"/>
        </w:rPr>
        <w:t xml:space="preserve">, </w:t>
      </w:r>
      <w:r w:rsidR="00AD0B64" w:rsidRPr="00AD0B64">
        <w:rPr>
          <w:rFonts w:ascii="Times New Roman" w:hAnsi="Times New Roman" w:cs="Times New Roman"/>
          <w:lang w:val="en-GB"/>
        </w:rPr>
        <w:t xml:space="preserve">i.e., </w:t>
      </w:r>
      <w:r w:rsidR="00217A0C" w:rsidRPr="00AD0B64">
        <w:rPr>
          <w:rFonts w:ascii="Times New Roman" w:hAnsi="Times New Roman" w:cs="Times New Roman"/>
          <w:lang w:val="en-GB"/>
        </w:rPr>
        <w:t xml:space="preserve">immoderate gridding </w:t>
      </w:r>
      <w:r w:rsidR="00AD0B64" w:rsidRPr="00AD0B64">
        <w:rPr>
          <w:rFonts w:ascii="Times New Roman" w:hAnsi="Times New Roman" w:cs="Times New Roman"/>
          <w:lang w:val="en-GB"/>
        </w:rPr>
        <w:t>spacing,</w:t>
      </w:r>
      <w:r w:rsidR="000224BD" w:rsidRPr="00AD0B64">
        <w:rPr>
          <w:rFonts w:ascii="Times New Roman" w:hAnsi="Times New Roman" w:cs="Times New Roman"/>
          <w:lang w:val="en-GB"/>
        </w:rPr>
        <w:t xml:space="preserve"> </w:t>
      </w:r>
      <w:r w:rsidR="00AD0B64">
        <w:rPr>
          <w:rFonts w:ascii="Times New Roman" w:hAnsi="Times New Roman" w:cs="Times New Roman"/>
          <w:lang w:val="en-GB"/>
        </w:rPr>
        <w:t xml:space="preserve">may </w:t>
      </w:r>
      <w:r w:rsidR="000224BD" w:rsidRPr="00AD0B64">
        <w:rPr>
          <w:rFonts w:ascii="Times New Roman" w:hAnsi="Times New Roman" w:cs="Times New Roman"/>
          <w:lang w:val="en-GB"/>
        </w:rPr>
        <w:t xml:space="preserve">contribute to </w:t>
      </w:r>
      <w:r w:rsidR="00FD4BD5" w:rsidRPr="00AD0B64">
        <w:rPr>
          <w:rFonts w:ascii="Times New Roman" w:hAnsi="Times New Roman" w:cs="Times New Roman"/>
          <w:lang w:val="en-GB"/>
        </w:rPr>
        <w:t xml:space="preserve">discrepancies </w:t>
      </w:r>
      <w:r w:rsidR="000224BD" w:rsidRPr="00AD0B64">
        <w:rPr>
          <w:rFonts w:ascii="Times New Roman" w:hAnsi="Times New Roman" w:cs="Times New Roman"/>
          <w:lang w:val="en-GB"/>
        </w:rPr>
        <w:t>in local region</w:t>
      </w:r>
      <w:r w:rsidR="00FD4BD5" w:rsidRPr="00AD0B64">
        <w:rPr>
          <w:rFonts w:ascii="Times New Roman" w:hAnsi="Times New Roman" w:cs="Times New Roman"/>
          <w:lang w:val="en-GB"/>
        </w:rPr>
        <w:t>s</w:t>
      </w:r>
      <w:r w:rsidR="000224BD" w:rsidRPr="00AD0B64">
        <w:rPr>
          <w:rFonts w:ascii="Times New Roman" w:hAnsi="Times New Roman" w:cs="Times New Roman"/>
          <w:lang w:val="en-GB"/>
        </w:rPr>
        <w:t>. In general, the inverted</w:t>
      </w:r>
      <w:r w:rsidR="000224BD" w:rsidRPr="00F9351B">
        <w:rPr>
          <w:rFonts w:ascii="Times New Roman" w:hAnsi="Times New Roman" w:cs="Times New Roman"/>
          <w:lang w:val="en-GB"/>
        </w:rPr>
        <w:t xml:space="preserve"> density anomaly model is </w:t>
      </w:r>
      <w:r w:rsidR="00FD4BD5" w:rsidRPr="00F9351B">
        <w:rPr>
          <w:rFonts w:ascii="Times New Roman" w:hAnsi="Times New Roman" w:cs="Times New Roman"/>
          <w:lang w:val="en-GB"/>
        </w:rPr>
        <w:t>able to reproduce</w:t>
      </w:r>
      <w:r w:rsidR="000224BD" w:rsidRPr="00F9351B">
        <w:rPr>
          <w:rFonts w:ascii="Times New Roman" w:hAnsi="Times New Roman" w:cs="Times New Roman"/>
          <w:lang w:val="en-GB"/>
        </w:rPr>
        <w:t xml:space="preserve"> the </w:t>
      </w:r>
      <w:r w:rsidR="00CA35F8" w:rsidRPr="00F9351B">
        <w:rPr>
          <w:rFonts w:ascii="Times New Roman" w:hAnsi="Times New Roman" w:cs="Times New Roman"/>
          <w:lang w:val="en-GB"/>
        </w:rPr>
        <w:t>local and regional</w:t>
      </w:r>
      <w:r w:rsidR="000224BD" w:rsidRPr="00F9351B">
        <w:rPr>
          <w:rFonts w:ascii="Times New Roman" w:hAnsi="Times New Roman" w:cs="Times New Roman"/>
          <w:lang w:val="en-GB"/>
        </w:rPr>
        <w:t xml:space="preserve"> gravity observations </w:t>
      </w:r>
      <w:r w:rsidR="00FD4BD5" w:rsidRPr="00F9351B">
        <w:rPr>
          <w:rFonts w:ascii="Times New Roman" w:hAnsi="Times New Roman" w:cs="Times New Roman"/>
          <w:lang w:val="en-GB"/>
        </w:rPr>
        <w:t>with</w:t>
      </w:r>
      <w:r w:rsidR="00295B46" w:rsidRPr="00F9351B">
        <w:rPr>
          <w:rFonts w:ascii="Times New Roman" w:hAnsi="Times New Roman" w:cs="Times New Roman"/>
          <w:lang w:val="en-GB"/>
        </w:rPr>
        <w:t>in our study area</w:t>
      </w:r>
      <w:r w:rsidR="00FD4BD5" w:rsidRPr="00F9351B">
        <w:rPr>
          <w:rFonts w:ascii="Times New Roman" w:hAnsi="Times New Roman" w:cs="Times New Roman"/>
          <w:lang w:val="en-GB"/>
        </w:rPr>
        <w:t>,</w:t>
      </w:r>
      <w:r w:rsidR="00295B46" w:rsidRPr="00F9351B">
        <w:rPr>
          <w:rFonts w:ascii="Times New Roman" w:hAnsi="Times New Roman" w:cs="Times New Roman"/>
          <w:lang w:val="en-GB"/>
        </w:rPr>
        <w:t xml:space="preserve"> </w:t>
      </w:r>
      <w:r w:rsidR="000224BD" w:rsidRPr="00F9351B">
        <w:rPr>
          <w:rFonts w:ascii="Times New Roman" w:hAnsi="Times New Roman" w:cs="Times New Roman"/>
          <w:lang w:val="en-GB"/>
        </w:rPr>
        <w:t>and there are no regional trends</w:t>
      </w:r>
      <w:r w:rsidR="00295B46" w:rsidRPr="00F9351B">
        <w:rPr>
          <w:rFonts w:ascii="Times New Roman" w:hAnsi="Times New Roman" w:cs="Times New Roman"/>
          <w:lang w:val="en-GB"/>
        </w:rPr>
        <w:t xml:space="preserve"> </w:t>
      </w:r>
      <w:r w:rsidR="00FD4BD5" w:rsidRPr="00F9351B">
        <w:rPr>
          <w:rFonts w:ascii="Times New Roman" w:hAnsi="Times New Roman" w:cs="Times New Roman"/>
          <w:lang w:val="en-GB"/>
        </w:rPr>
        <w:t xml:space="preserve">in </w:t>
      </w:r>
      <w:r w:rsidR="00295B46" w:rsidRPr="00F9351B">
        <w:rPr>
          <w:rFonts w:ascii="Times New Roman" w:hAnsi="Times New Roman" w:cs="Times New Roman"/>
          <w:lang w:val="en-GB"/>
        </w:rPr>
        <w:t>the corresponding misfit</w:t>
      </w:r>
      <w:r w:rsidR="000224BD" w:rsidRPr="00F9351B">
        <w:rPr>
          <w:rFonts w:ascii="Times New Roman" w:hAnsi="Times New Roman" w:cs="Times New Roman"/>
          <w:lang w:val="en-GB"/>
        </w:rPr>
        <w:t>.</w:t>
      </w:r>
    </w:p>
    <w:p w14:paraId="0AB54ACE" w14:textId="3CABF438" w:rsidR="00B75FE3" w:rsidRPr="00F9351B" w:rsidRDefault="00B75FE3" w:rsidP="00254356">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5</w:t>
      </w:r>
      <w:r w:rsidRPr="00F15A3A">
        <w:rPr>
          <w:rFonts w:ascii="Times New Roman" w:hAnsi="Times New Roman" w:cs="Times New Roman"/>
          <w:lang w:val="en-GB"/>
        </w:rPr>
        <w:t xml:space="preserve"> near here]</w:t>
      </w:r>
    </w:p>
    <w:p w14:paraId="7441A42D" w14:textId="539B94B8" w:rsidR="002400BE" w:rsidRDefault="002F3D50" w:rsidP="00254356">
      <w:pPr>
        <w:tabs>
          <w:tab w:val="left" w:pos="1985"/>
        </w:tabs>
        <w:spacing w:line="480" w:lineRule="auto"/>
        <w:ind w:firstLine="720"/>
        <w:contextualSpacing/>
        <w:rPr>
          <w:rFonts w:ascii="Times New Roman" w:hAnsi="Times New Roman" w:cs="Times New Roman"/>
          <w:lang w:val="en-GB"/>
        </w:rPr>
      </w:pPr>
      <w:r>
        <w:rPr>
          <w:rFonts w:ascii="Times New Roman" w:hAnsi="Times New Roman" w:cs="Times New Roman"/>
          <w:lang w:val="en-GB"/>
        </w:rPr>
        <w:t>The</w:t>
      </w:r>
      <w:r w:rsidR="003B2A44" w:rsidRPr="00F9351B">
        <w:rPr>
          <w:rFonts w:ascii="Times New Roman" w:hAnsi="Times New Roman" w:cs="Times New Roman"/>
          <w:lang w:val="en-GB"/>
        </w:rPr>
        <w:t xml:space="preserve"> OBS profile</w:t>
      </w:r>
      <w:r w:rsidR="003A7CFB" w:rsidRPr="00F9351B">
        <w:rPr>
          <w:rFonts w:ascii="Times New Roman" w:hAnsi="Times New Roman" w:cs="Times New Roman"/>
          <w:lang w:val="en-GB"/>
        </w:rPr>
        <w:t xml:space="preserve"> </w:t>
      </w:r>
      <w:r>
        <w:rPr>
          <w:rFonts w:ascii="Times New Roman" w:hAnsi="Times New Roman" w:cs="Times New Roman"/>
          <w:lang w:val="en-GB"/>
        </w:rPr>
        <w:t xml:space="preserve">obtained by </w:t>
      </w:r>
      <w:r w:rsidRPr="00F9351B">
        <w:rPr>
          <w:rFonts w:ascii="Times New Roman" w:hAnsi="Times New Roman" w:cs="Times New Roman"/>
          <w:lang w:val="en-GB"/>
        </w:rPr>
        <w:t xml:space="preserve">Trey </w:t>
      </w:r>
      <w:r w:rsidRPr="007134DE">
        <w:rPr>
          <w:rFonts w:ascii="Times New Roman" w:hAnsi="Times New Roman" w:cs="Times New Roman"/>
          <w:i/>
          <w:lang w:val="en-GB"/>
        </w:rPr>
        <w:t>et al</w:t>
      </w:r>
      <w:r w:rsidRPr="00F9351B">
        <w:rPr>
          <w:rFonts w:ascii="Times New Roman" w:hAnsi="Times New Roman" w:cs="Times New Roman"/>
          <w:lang w:val="en-GB"/>
        </w:rPr>
        <w:t>. (1999)</w:t>
      </w:r>
      <w:r>
        <w:rPr>
          <w:rFonts w:ascii="Times New Roman" w:hAnsi="Times New Roman" w:cs="Times New Roman"/>
          <w:lang w:val="en-GB"/>
        </w:rPr>
        <w:t xml:space="preserve"> </w:t>
      </w:r>
      <w:r w:rsidR="003B2A44" w:rsidRPr="00F9351B">
        <w:rPr>
          <w:rFonts w:ascii="Times New Roman" w:hAnsi="Times New Roman" w:cs="Times New Roman"/>
          <w:lang w:val="en-GB"/>
        </w:rPr>
        <w:t>reveal</w:t>
      </w:r>
      <w:r w:rsidR="00FD4BD5" w:rsidRPr="00F9351B">
        <w:rPr>
          <w:rFonts w:ascii="Times New Roman" w:hAnsi="Times New Roman" w:cs="Times New Roman"/>
          <w:lang w:val="en-GB"/>
        </w:rPr>
        <w:t>s</w:t>
      </w:r>
      <w:r w:rsidR="003B2A44" w:rsidRPr="00F9351B">
        <w:rPr>
          <w:rFonts w:ascii="Times New Roman" w:hAnsi="Times New Roman" w:cs="Times New Roman"/>
          <w:lang w:val="en-GB"/>
        </w:rPr>
        <w:t xml:space="preserve"> the </w:t>
      </w:r>
      <w:r w:rsidR="008768B7" w:rsidRPr="00F9351B">
        <w:rPr>
          <w:rFonts w:ascii="Times New Roman" w:hAnsi="Times New Roman" w:cs="Times New Roman"/>
          <w:lang w:val="en-GB"/>
        </w:rPr>
        <w:t xml:space="preserve">crustal </w:t>
      </w:r>
      <w:r w:rsidR="003B2A44" w:rsidRPr="00F9351B">
        <w:rPr>
          <w:rFonts w:ascii="Times New Roman" w:hAnsi="Times New Roman" w:cs="Times New Roman"/>
          <w:lang w:val="en-GB"/>
        </w:rPr>
        <w:t>structure from Ross I</w:t>
      </w:r>
      <w:r w:rsidR="008768B7" w:rsidRPr="00F9351B">
        <w:rPr>
          <w:rFonts w:ascii="Times New Roman" w:hAnsi="Times New Roman" w:cs="Times New Roman"/>
          <w:lang w:val="en-GB"/>
        </w:rPr>
        <w:t xml:space="preserve">sland </w:t>
      </w:r>
      <w:r w:rsidR="00FD4BD5" w:rsidRPr="00F9351B">
        <w:rPr>
          <w:rFonts w:ascii="Times New Roman" w:hAnsi="Times New Roman" w:cs="Times New Roman"/>
          <w:lang w:val="en-GB"/>
        </w:rPr>
        <w:t xml:space="preserve">to </w:t>
      </w:r>
      <w:r w:rsidR="008768B7" w:rsidRPr="00F9351B">
        <w:rPr>
          <w:rFonts w:ascii="Times New Roman" w:hAnsi="Times New Roman" w:cs="Times New Roman"/>
          <w:lang w:val="en-GB"/>
        </w:rPr>
        <w:t>the west to</w:t>
      </w:r>
      <w:r w:rsidR="00FD4BD5" w:rsidRPr="00F9351B">
        <w:rPr>
          <w:rFonts w:ascii="Times New Roman" w:hAnsi="Times New Roman" w:cs="Times New Roman"/>
          <w:lang w:val="en-GB"/>
        </w:rPr>
        <w:t xml:space="preserve"> the</w:t>
      </w:r>
      <w:r w:rsidR="008768B7" w:rsidRPr="00F9351B">
        <w:rPr>
          <w:rFonts w:ascii="Times New Roman" w:hAnsi="Times New Roman" w:cs="Times New Roman"/>
          <w:lang w:val="en-GB"/>
        </w:rPr>
        <w:t xml:space="preserve"> East</w:t>
      </w:r>
      <w:ins w:id="183" w:author="ji appple" w:date="2018-07-17T10:19:00Z">
        <w:r w:rsidR="007827A5">
          <w:rPr>
            <w:rFonts w:ascii="Times New Roman" w:hAnsi="Times New Roman" w:cs="Times New Roman"/>
            <w:lang w:val="en-GB"/>
          </w:rPr>
          <w:t>ern</w:t>
        </w:r>
      </w:ins>
      <w:r w:rsidR="008768B7" w:rsidRPr="00F9351B">
        <w:rPr>
          <w:rFonts w:ascii="Times New Roman" w:hAnsi="Times New Roman" w:cs="Times New Roman"/>
          <w:lang w:val="en-GB"/>
        </w:rPr>
        <w:t xml:space="preserve"> Basin </w:t>
      </w:r>
      <w:r w:rsidR="00FD4BD5" w:rsidRPr="00F9351B">
        <w:rPr>
          <w:rFonts w:ascii="Times New Roman" w:hAnsi="Times New Roman" w:cs="Times New Roman"/>
          <w:lang w:val="en-GB"/>
        </w:rPr>
        <w:t xml:space="preserve">to </w:t>
      </w:r>
      <w:r w:rsidR="008768B7" w:rsidRPr="00F9351B">
        <w:rPr>
          <w:rFonts w:ascii="Times New Roman" w:hAnsi="Times New Roman" w:cs="Times New Roman"/>
          <w:lang w:val="en-GB"/>
        </w:rPr>
        <w:t>the east</w:t>
      </w:r>
      <w:r w:rsidR="00FD4BD5" w:rsidRPr="00F9351B">
        <w:rPr>
          <w:rFonts w:ascii="Times New Roman" w:hAnsi="Times New Roman" w:cs="Times New Roman"/>
          <w:lang w:val="en-GB"/>
        </w:rPr>
        <w:t>. This profile</w:t>
      </w:r>
      <w:r w:rsidR="008768B7" w:rsidRPr="00F9351B">
        <w:rPr>
          <w:rFonts w:ascii="Times New Roman" w:hAnsi="Times New Roman" w:cs="Times New Roman"/>
          <w:lang w:val="en-GB"/>
        </w:rPr>
        <w:t xml:space="preserve"> </w:t>
      </w:r>
      <w:r w:rsidR="00C31C3E" w:rsidRPr="00F9351B">
        <w:rPr>
          <w:rFonts w:ascii="Times New Roman" w:hAnsi="Times New Roman" w:cs="Times New Roman"/>
          <w:lang w:val="en-GB"/>
        </w:rPr>
        <w:t xml:space="preserve">provides a </w:t>
      </w:r>
      <w:r w:rsidR="00FD4BD5" w:rsidRPr="00F9351B">
        <w:rPr>
          <w:rFonts w:ascii="Times New Roman" w:hAnsi="Times New Roman" w:cs="Times New Roman"/>
          <w:lang w:val="en-GB"/>
        </w:rPr>
        <w:t>means of</w:t>
      </w:r>
      <w:r w:rsidR="008768B7" w:rsidRPr="00F9351B">
        <w:rPr>
          <w:rFonts w:ascii="Times New Roman" w:hAnsi="Times New Roman" w:cs="Times New Roman"/>
          <w:lang w:val="en-GB"/>
        </w:rPr>
        <w:t xml:space="preserve"> </w:t>
      </w:r>
      <w:r w:rsidR="00C31C3E" w:rsidRPr="00F9351B">
        <w:rPr>
          <w:rFonts w:ascii="Times New Roman" w:hAnsi="Times New Roman" w:cs="Times New Roman"/>
          <w:lang w:val="en-GB"/>
        </w:rPr>
        <w:t>access</w:t>
      </w:r>
      <w:r w:rsidR="00FD4BD5" w:rsidRPr="00F9351B">
        <w:rPr>
          <w:rFonts w:ascii="Times New Roman" w:hAnsi="Times New Roman" w:cs="Times New Roman"/>
          <w:lang w:val="en-GB"/>
        </w:rPr>
        <w:t>ing</w:t>
      </w:r>
      <w:r w:rsidR="00C31C3E" w:rsidRPr="00F9351B">
        <w:rPr>
          <w:rFonts w:ascii="Times New Roman" w:hAnsi="Times New Roman" w:cs="Times New Roman"/>
          <w:lang w:val="en-GB"/>
        </w:rPr>
        <w:t xml:space="preserve"> the inverted density anomaly model</w:t>
      </w:r>
      <w:r w:rsidR="00A64EDC" w:rsidRPr="00F9351B">
        <w:rPr>
          <w:rFonts w:ascii="Times New Roman" w:hAnsi="Times New Roman" w:cs="Times New Roman"/>
          <w:lang w:val="en-GB"/>
        </w:rPr>
        <w:t xml:space="preserve"> and</w:t>
      </w:r>
      <w:r w:rsidR="007134DE">
        <w:rPr>
          <w:rFonts w:ascii="Times New Roman" w:hAnsi="Times New Roman" w:cs="Times New Roman"/>
          <w:lang w:val="en-GB"/>
        </w:rPr>
        <w:t xml:space="preserve"> </w:t>
      </w:r>
      <w:r w:rsidR="00C31C3E" w:rsidRPr="00F9351B">
        <w:rPr>
          <w:rFonts w:ascii="Times New Roman" w:hAnsi="Times New Roman" w:cs="Times New Roman"/>
          <w:lang w:val="en-GB"/>
        </w:rPr>
        <w:t xml:space="preserve">can be used to </w:t>
      </w:r>
      <w:r w:rsidR="008768B7" w:rsidRPr="00F9351B">
        <w:rPr>
          <w:rFonts w:ascii="Times New Roman" w:hAnsi="Times New Roman" w:cs="Times New Roman"/>
          <w:lang w:val="en-GB"/>
        </w:rPr>
        <w:t xml:space="preserve">identify the topography </w:t>
      </w:r>
      <w:r w:rsidR="00FD4BD5" w:rsidRPr="00F9351B">
        <w:rPr>
          <w:rFonts w:ascii="Times New Roman" w:hAnsi="Times New Roman" w:cs="Times New Roman"/>
          <w:lang w:val="en-GB"/>
        </w:rPr>
        <w:t>of the Moho</w:t>
      </w:r>
      <w:r w:rsidR="008768B7" w:rsidRPr="00F9351B">
        <w:rPr>
          <w:rFonts w:ascii="Times New Roman" w:hAnsi="Times New Roman" w:cs="Times New Roman"/>
          <w:lang w:val="en-GB"/>
        </w:rPr>
        <w:t xml:space="preserve"> and </w:t>
      </w:r>
      <w:r w:rsidR="00FD4BD5" w:rsidRPr="00F9351B">
        <w:rPr>
          <w:rFonts w:ascii="Times New Roman" w:hAnsi="Times New Roman" w:cs="Times New Roman"/>
          <w:lang w:val="en-GB"/>
        </w:rPr>
        <w:t xml:space="preserve">the </w:t>
      </w:r>
      <w:r w:rsidR="00FB5B9F" w:rsidRPr="00F9351B">
        <w:rPr>
          <w:rFonts w:ascii="Times New Roman" w:hAnsi="Times New Roman" w:cs="Times New Roman"/>
          <w:lang w:val="en-GB"/>
        </w:rPr>
        <w:t>intra-crustal boundary between</w:t>
      </w:r>
      <w:r w:rsidR="00FD4BD5" w:rsidRPr="00F9351B">
        <w:rPr>
          <w:rFonts w:ascii="Times New Roman" w:hAnsi="Times New Roman" w:cs="Times New Roman"/>
          <w:lang w:val="en-GB"/>
        </w:rPr>
        <w:t xml:space="preserve"> the</w:t>
      </w:r>
      <w:r w:rsidR="00FB5B9F" w:rsidRPr="00F9351B">
        <w:rPr>
          <w:rFonts w:ascii="Times New Roman" w:hAnsi="Times New Roman" w:cs="Times New Roman"/>
          <w:lang w:val="en-GB"/>
        </w:rPr>
        <w:t xml:space="preserve"> upper and lower crust.</w:t>
      </w:r>
      <w:r w:rsidR="00495045" w:rsidRPr="00F9351B">
        <w:rPr>
          <w:rFonts w:ascii="Times New Roman" w:hAnsi="Times New Roman" w:cs="Times New Roman"/>
          <w:lang w:val="en-GB"/>
        </w:rPr>
        <w:t xml:space="preserve"> Fig. 6</w:t>
      </w:r>
      <w:r w:rsidR="002B1D3D" w:rsidRPr="00F9351B">
        <w:rPr>
          <w:rFonts w:ascii="Times New Roman" w:hAnsi="Times New Roman" w:cs="Times New Roman"/>
          <w:lang w:val="en-GB"/>
        </w:rPr>
        <w:t>a</w:t>
      </w:r>
      <w:r w:rsidR="00A574F6" w:rsidRPr="00F9351B">
        <w:rPr>
          <w:rFonts w:ascii="Times New Roman" w:hAnsi="Times New Roman" w:cs="Times New Roman"/>
          <w:lang w:val="en-GB"/>
        </w:rPr>
        <w:t xml:space="preserve"> shows vertical slices through the inverted density model along the </w:t>
      </w:r>
      <w:r w:rsidR="007134DE">
        <w:rPr>
          <w:rFonts w:ascii="Times New Roman" w:hAnsi="Times New Roman" w:cs="Times New Roman"/>
          <w:lang w:val="en-GB"/>
        </w:rPr>
        <w:t>OBS</w:t>
      </w:r>
      <w:r w:rsidR="006C4027" w:rsidRPr="00F9351B">
        <w:rPr>
          <w:rFonts w:ascii="Times New Roman" w:hAnsi="Times New Roman" w:cs="Times New Roman"/>
          <w:lang w:val="en-GB"/>
        </w:rPr>
        <w:t xml:space="preserve"> profile</w:t>
      </w:r>
      <w:r w:rsidR="006C1D76" w:rsidRPr="00F9351B">
        <w:rPr>
          <w:rFonts w:ascii="Times New Roman" w:hAnsi="Times New Roman" w:cs="Times New Roman"/>
          <w:lang w:val="en-GB"/>
        </w:rPr>
        <w:t>.</w:t>
      </w:r>
      <w:r w:rsidR="003443C5" w:rsidRPr="00F9351B">
        <w:rPr>
          <w:rFonts w:ascii="Times New Roman" w:hAnsi="Times New Roman" w:cs="Times New Roman"/>
          <w:lang w:val="en-GB"/>
        </w:rPr>
        <w:t xml:space="preserve"> As </w:t>
      </w:r>
      <w:r w:rsidR="008375BB">
        <w:rPr>
          <w:rFonts w:ascii="Times New Roman" w:hAnsi="Times New Roman" w:cs="Times New Roman"/>
          <w:noProof/>
          <w:lang w:val="en-GB"/>
        </w:rPr>
        <w:t>Welford</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(2010), Welford &amp; Hall (2013)</w:t>
      </w:r>
      <w:r w:rsidR="00C97572" w:rsidRPr="00F9351B">
        <w:rPr>
          <w:rFonts w:ascii="Times New Roman" w:hAnsi="Times New Roman" w:cs="Times New Roman"/>
          <w:lang w:val="en-GB"/>
        </w:rPr>
        <w:t xml:space="preserve"> </w:t>
      </w:r>
      <w:r w:rsidR="00315B48" w:rsidRPr="00F9351B">
        <w:rPr>
          <w:rFonts w:ascii="Times New Roman" w:hAnsi="Times New Roman" w:cs="Times New Roman"/>
          <w:lang w:val="en-GB"/>
        </w:rPr>
        <w:t xml:space="preserve">and Deng </w:t>
      </w:r>
      <w:r w:rsidR="00315B48" w:rsidRPr="00B83D30">
        <w:rPr>
          <w:rFonts w:ascii="Times New Roman" w:hAnsi="Times New Roman" w:cs="Times New Roman"/>
          <w:i/>
          <w:lang w:val="en-GB"/>
        </w:rPr>
        <w:t>et al</w:t>
      </w:r>
      <w:r w:rsidR="00315B48" w:rsidRPr="00F9351B">
        <w:rPr>
          <w:rFonts w:ascii="Times New Roman" w:hAnsi="Times New Roman" w:cs="Times New Roman"/>
          <w:lang w:val="en-GB"/>
        </w:rPr>
        <w:t xml:space="preserve">. (2014) </w:t>
      </w:r>
      <w:r w:rsidR="001150B4">
        <w:rPr>
          <w:rFonts w:ascii="Times New Roman" w:hAnsi="Times New Roman" w:cs="Times New Roman"/>
          <w:lang w:val="en-GB"/>
        </w:rPr>
        <w:t>pointed out</w:t>
      </w:r>
      <w:r w:rsidR="00C97572" w:rsidRPr="00F9351B">
        <w:rPr>
          <w:rFonts w:ascii="Times New Roman" w:hAnsi="Times New Roman" w:cs="Times New Roman"/>
          <w:lang w:val="en-GB"/>
        </w:rPr>
        <w:t>,</w:t>
      </w:r>
      <w:r w:rsidR="009343CD" w:rsidRPr="00F9351B">
        <w:rPr>
          <w:rFonts w:ascii="Times New Roman" w:hAnsi="Times New Roman" w:cs="Times New Roman"/>
          <w:lang w:val="en-GB"/>
        </w:rPr>
        <w:t xml:space="preserve"> although the Moho refers to the </w:t>
      </w:r>
      <w:r w:rsidR="007D14BC" w:rsidRPr="00F9351B">
        <w:rPr>
          <w:rFonts w:ascii="Times New Roman" w:hAnsi="Times New Roman" w:cs="Times New Roman"/>
          <w:lang w:val="en-GB"/>
        </w:rPr>
        <w:t xml:space="preserve">discontinuity or transition </w:t>
      </w:r>
      <w:r w:rsidR="00FD4BD5" w:rsidRPr="00F9351B">
        <w:rPr>
          <w:rFonts w:ascii="Times New Roman" w:hAnsi="Times New Roman" w:cs="Times New Roman"/>
          <w:lang w:val="en-GB"/>
        </w:rPr>
        <w:t xml:space="preserve">in </w:t>
      </w:r>
      <w:r w:rsidR="007D14BC" w:rsidRPr="00F9351B">
        <w:rPr>
          <w:rFonts w:ascii="Times New Roman" w:hAnsi="Times New Roman" w:cs="Times New Roman"/>
          <w:lang w:val="en-GB"/>
        </w:rPr>
        <w:t>seismic</w:t>
      </w:r>
      <w:r w:rsidR="00F82728" w:rsidRPr="00F9351B">
        <w:rPr>
          <w:rFonts w:ascii="Times New Roman" w:hAnsi="Times New Roman" w:cs="Times New Roman"/>
          <w:lang w:val="en-GB"/>
        </w:rPr>
        <w:t xml:space="preserve"> </w:t>
      </w:r>
      <w:r w:rsidR="00FD4BD5" w:rsidRPr="00F9351B">
        <w:rPr>
          <w:rFonts w:ascii="Times New Roman" w:hAnsi="Times New Roman" w:cs="Times New Roman"/>
          <w:lang w:val="en-GB"/>
        </w:rPr>
        <w:t xml:space="preserve">velocities </w:t>
      </w:r>
      <w:r w:rsidR="007D14BC" w:rsidRPr="00F9351B">
        <w:rPr>
          <w:rFonts w:ascii="Times New Roman" w:hAnsi="Times New Roman" w:cs="Times New Roman"/>
          <w:lang w:val="en-GB"/>
        </w:rPr>
        <w:t>between</w:t>
      </w:r>
      <w:r w:rsidR="006C4027" w:rsidRPr="00F9351B">
        <w:rPr>
          <w:rFonts w:ascii="Times New Roman" w:hAnsi="Times New Roman" w:cs="Times New Roman"/>
          <w:lang w:val="en-GB"/>
        </w:rPr>
        <w:t xml:space="preserve"> the</w:t>
      </w:r>
      <w:r w:rsidR="006F5C96" w:rsidRPr="00F9351B">
        <w:rPr>
          <w:rFonts w:ascii="Times New Roman" w:hAnsi="Times New Roman" w:cs="Times New Roman"/>
          <w:lang w:val="en-GB"/>
        </w:rPr>
        <w:t xml:space="preserve"> </w:t>
      </w:r>
      <w:r w:rsidR="00F82728" w:rsidRPr="00F9351B">
        <w:rPr>
          <w:rFonts w:ascii="Times New Roman" w:hAnsi="Times New Roman" w:cs="Times New Roman"/>
          <w:lang w:val="en-GB"/>
        </w:rPr>
        <w:t xml:space="preserve">crust and </w:t>
      </w:r>
      <w:r w:rsidR="006C4027" w:rsidRPr="00F9351B">
        <w:rPr>
          <w:rFonts w:ascii="Times New Roman" w:hAnsi="Times New Roman" w:cs="Times New Roman"/>
          <w:lang w:val="en-GB"/>
        </w:rPr>
        <w:t xml:space="preserve">the </w:t>
      </w:r>
      <w:r w:rsidR="00F82728" w:rsidRPr="00F9351B">
        <w:rPr>
          <w:rFonts w:ascii="Times New Roman" w:hAnsi="Times New Roman" w:cs="Times New Roman"/>
          <w:lang w:val="en-GB"/>
        </w:rPr>
        <w:t>mantle, an appropriate density contrast can b</w:t>
      </w:r>
      <w:r w:rsidR="006E4C88" w:rsidRPr="00F9351B">
        <w:rPr>
          <w:rFonts w:ascii="Times New Roman" w:hAnsi="Times New Roman" w:cs="Times New Roman"/>
          <w:lang w:val="en-GB"/>
        </w:rPr>
        <w:t xml:space="preserve">e </w:t>
      </w:r>
      <w:r w:rsidR="00FD4BD5" w:rsidRPr="00F9351B">
        <w:rPr>
          <w:rFonts w:ascii="Times New Roman" w:hAnsi="Times New Roman" w:cs="Times New Roman"/>
          <w:lang w:val="en-GB"/>
        </w:rPr>
        <w:t>taken to represent the</w:t>
      </w:r>
      <w:r w:rsidR="00F82728" w:rsidRPr="00F9351B">
        <w:rPr>
          <w:rFonts w:ascii="Times New Roman" w:hAnsi="Times New Roman" w:cs="Times New Roman"/>
          <w:lang w:val="en-GB"/>
        </w:rPr>
        <w:t xml:space="preserve"> M</w:t>
      </w:r>
      <w:r w:rsidR="006E4C88" w:rsidRPr="00F9351B">
        <w:rPr>
          <w:rFonts w:ascii="Times New Roman" w:hAnsi="Times New Roman" w:cs="Times New Roman"/>
          <w:lang w:val="en-GB"/>
        </w:rPr>
        <w:t>oho</w:t>
      </w:r>
      <w:r w:rsidR="001150B4">
        <w:rPr>
          <w:rFonts w:ascii="Times New Roman" w:hAnsi="Times New Roman" w:cs="Times New Roman"/>
          <w:lang w:val="en-GB"/>
        </w:rPr>
        <w:t>,</w:t>
      </w:r>
      <w:r w:rsidR="00FD4BD5" w:rsidRPr="00F9351B">
        <w:rPr>
          <w:rFonts w:ascii="Times New Roman" w:hAnsi="Times New Roman" w:cs="Times New Roman"/>
          <w:lang w:val="en-GB"/>
        </w:rPr>
        <w:t xml:space="preserve"> </w:t>
      </w:r>
      <w:r w:rsidR="006E4C88" w:rsidRPr="00F9351B">
        <w:rPr>
          <w:rFonts w:ascii="Times New Roman" w:hAnsi="Times New Roman" w:cs="Times New Roman"/>
          <w:lang w:val="en-GB"/>
        </w:rPr>
        <w:t>referred to as</w:t>
      </w:r>
      <w:r w:rsidR="00FD4BD5" w:rsidRPr="00F9351B">
        <w:rPr>
          <w:rFonts w:ascii="Times New Roman" w:hAnsi="Times New Roman" w:cs="Times New Roman"/>
          <w:lang w:val="en-GB"/>
        </w:rPr>
        <w:t xml:space="preserve"> </w:t>
      </w:r>
      <w:r w:rsidR="006E4C88" w:rsidRPr="00F9351B">
        <w:rPr>
          <w:rFonts w:ascii="Times New Roman" w:hAnsi="Times New Roman" w:cs="Times New Roman"/>
          <w:lang w:val="en-GB"/>
        </w:rPr>
        <w:t>Moho</w:t>
      </w:r>
      <w:r w:rsidR="001150B4">
        <w:rPr>
          <w:rFonts w:ascii="Times New Roman" w:hAnsi="Times New Roman" w:cs="Times New Roman"/>
          <w:lang w:val="en-GB"/>
        </w:rPr>
        <w:t>-</w:t>
      </w:r>
      <w:r w:rsidR="001150B4" w:rsidRPr="00F9351B">
        <w:rPr>
          <w:rFonts w:ascii="Times New Roman" w:hAnsi="Times New Roman" w:cs="Times New Roman"/>
          <w:lang w:val="en-GB"/>
        </w:rPr>
        <w:t>proxy</w:t>
      </w:r>
      <w:r w:rsidR="008C7AF6" w:rsidRPr="00F9351B">
        <w:rPr>
          <w:rFonts w:ascii="Times New Roman" w:hAnsi="Times New Roman" w:cs="Times New Roman"/>
          <w:lang w:val="en-GB"/>
        </w:rPr>
        <w:t xml:space="preserve"> depth</w:t>
      </w:r>
      <w:r w:rsidR="006E4C88" w:rsidRPr="00F9351B">
        <w:rPr>
          <w:rFonts w:ascii="Times New Roman" w:hAnsi="Times New Roman" w:cs="Times New Roman"/>
          <w:lang w:val="en-GB"/>
        </w:rPr>
        <w:t xml:space="preserve"> by </w:t>
      </w:r>
      <w:r w:rsidR="008375BB" w:rsidRPr="008375BB">
        <w:rPr>
          <w:rFonts w:ascii="Times New Roman" w:hAnsi="Times New Roman" w:cs="Times New Roman"/>
          <w:lang w:val="en-GB"/>
        </w:rPr>
        <w:t>Welford</w:t>
      </w:r>
      <w:r w:rsidR="008375BB" w:rsidRPr="008375BB">
        <w:rPr>
          <w:rFonts w:ascii="Times New Roman" w:hAnsi="Times New Roman" w:cs="Times New Roman"/>
          <w:i/>
          <w:lang w:val="en-GB"/>
        </w:rPr>
        <w:t xml:space="preserve"> et al.</w:t>
      </w:r>
      <w:r w:rsidR="008375BB" w:rsidRPr="008375BB">
        <w:rPr>
          <w:rFonts w:ascii="Times New Roman" w:hAnsi="Times New Roman" w:cs="Times New Roman"/>
          <w:lang w:val="en-GB"/>
        </w:rPr>
        <w:t xml:space="preserve"> (2010), Welford &amp; Hall (2013</w:t>
      </w:r>
      <w:r w:rsidR="008375BB">
        <w:rPr>
          <w:rFonts w:ascii="Times New Roman" w:hAnsi="Times New Roman" w:cs="Times New Roman"/>
          <w:lang w:val="en-GB"/>
        </w:rPr>
        <w:t>)</w:t>
      </w:r>
      <w:r w:rsidR="00B83D30">
        <w:rPr>
          <w:rFonts w:ascii="Times New Roman" w:hAnsi="Times New Roman" w:cs="Times New Roman"/>
          <w:lang w:val="en-GB"/>
        </w:rPr>
        <w:t>, if w</w:t>
      </w:r>
      <w:r w:rsidR="007D14BC" w:rsidRPr="00F9351B">
        <w:rPr>
          <w:rFonts w:ascii="Times New Roman" w:hAnsi="Times New Roman" w:cs="Times New Roman"/>
          <w:lang w:val="en-GB"/>
        </w:rPr>
        <w:t xml:space="preserve">e assume that </w:t>
      </w:r>
      <w:r w:rsidR="00FD4BD5" w:rsidRPr="00F9351B">
        <w:rPr>
          <w:rFonts w:ascii="Times New Roman" w:hAnsi="Times New Roman" w:cs="Times New Roman"/>
          <w:lang w:val="en-GB"/>
        </w:rPr>
        <w:t>the Moho</w:t>
      </w:r>
      <w:r w:rsidR="00B83D30">
        <w:rPr>
          <w:rFonts w:ascii="Times New Roman" w:hAnsi="Times New Roman" w:cs="Times New Roman"/>
          <w:lang w:val="en-GB"/>
        </w:rPr>
        <w:t>-</w:t>
      </w:r>
      <w:r w:rsidR="00B83D30" w:rsidRPr="00F9351B">
        <w:rPr>
          <w:rFonts w:ascii="Times New Roman" w:hAnsi="Times New Roman" w:cs="Times New Roman"/>
          <w:lang w:val="en-GB"/>
        </w:rPr>
        <w:t>proxy</w:t>
      </w:r>
      <w:r w:rsidR="00FD4BD5" w:rsidRPr="00F9351B">
        <w:rPr>
          <w:rFonts w:ascii="Times New Roman" w:hAnsi="Times New Roman" w:cs="Times New Roman"/>
          <w:lang w:val="en-GB"/>
        </w:rPr>
        <w:t xml:space="preserve"> represents</w:t>
      </w:r>
      <w:r w:rsidR="007D14BC" w:rsidRPr="00F9351B">
        <w:rPr>
          <w:rFonts w:ascii="Times New Roman" w:hAnsi="Times New Roman" w:cs="Times New Roman"/>
          <w:lang w:val="en-GB"/>
        </w:rPr>
        <w:t xml:space="preserve"> the </w:t>
      </w:r>
      <w:r w:rsidR="00FF2FD7" w:rsidRPr="00F9351B">
        <w:rPr>
          <w:rFonts w:ascii="Times New Roman" w:hAnsi="Times New Roman" w:cs="Times New Roman"/>
          <w:lang w:val="en-GB"/>
        </w:rPr>
        <w:t>variations in</w:t>
      </w:r>
      <w:r w:rsidR="007D14BC" w:rsidRPr="00F9351B">
        <w:rPr>
          <w:rFonts w:ascii="Times New Roman" w:hAnsi="Times New Roman" w:cs="Times New Roman"/>
          <w:lang w:val="en-GB"/>
        </w:rPr>
        <w:t xml:space="preserve"> </w:t>
      </w:r>
      <w:r w:rsidR="00FD4BD5" w:rsidRPr="00F9351B">
        <w:rPr>
          <w:rFonts w:ascii="Times New Roman" w:hAnsi="Times New Roman" w:cs="Times New Roman"/>
          <w:lang w:val="en-GB"/>
        </w:rPr>
        <w:t xml:space="preserve">the depth of the </w:t>
      </w:r>
      <w:r w:rsidR="007D14BC" w:rsidRPr="00F9351B">
        <w:rPr>
          <w:rFonts w:ascii="Times New Roman" w:hAnsi="Times New Roman" w:cs="Times New Roman"/>
          <w:lang w:val="en-GB"/>
        </w:rPr>
        <w:t>Moho</w:t>
      </w:r>
      <w:r w:rsidR="00B83D30">
        <w:rPr>
          <w:rFonts w:ascii="Times New Roman" w:hAnsi="Times New Roman" w:cs="Times New Roman"/>
          <w:lang w:val="en-GB"/>
        </w:rPr>
        <w:t xml:space="preserve"> and</w:t>
      </w:r>
      <w:r w:rsidR="008C7AF6" w:rsidRPr="00F9351B">
        <w:rPr>
          <w:rFonts w:ascii="Times New Roman" w:hAnsi="Times New Roman" w:cs="Times New Roman"/>
          <w:lang w:val="en-GB"/>
        </w:rPr>
        <w:t xml:space="preserve"> is the primary cause of</w:t>
      </w:r>
      <w:r w:rsidR="007D14BC" w:rsidRPr="00F9351B">
        <w:rPr>
          <w:rFonts w:ascii="Times New Roman" w:hAnsi="Times New Roman" w:cs="Times New Roman"/>
          <w:lang w:val="en-GB"/>
        </w:rPr>
        <w:t xml:space="preserve"> the </w:t>
      </w:r>
      <w:r w:rsidR="008C7AF6" w:rsidRPr="00F9351B">
        <w:rPr>
          <w:rFonts w:ascii="Times New Roman" w:hAnsi="Times New Roman" w:cs="Times New Roman"/>
          <w:lang w:val="en-GB"/>
        </w:rPr>
        <w:t>sub-basin</w:t>
      </w:r>
      <w:r w:rsidR="00837C10" w:rsidRPr="00F9351B">
        <w:rPr>
          <w:rFonts w:ascii="Times New Roman" w:hAnsi="Times New Roman" w:cs="Times New Roman"/>
          <w:lang w:val="en-GB"/>
        </w:rPr>
        <w:t xml:space="preserve"> mass</w:t>
      </w:r>
      <w:r w:rsidR="007D14BC" w:rsidRPr="00F9351B">
        <w:rPr>
          <w:rFonts w:ascii="Times New Roman" w:hAnsi="Times New Roman" w:cs="Times New Roman"/>
          <w:lang w:val="en-GB"/>
        </w:rPr>
        <w:t xml:space="preserve"> variations</w:t>
      </w:r>
      <w:r w:rsidR="00837C10" w:rsidRPr="00F9351B">
        <w:rPr>
          <w:rFonts w:ascii="Times New Roman" w:hAnsi="Times New Roman" w:cs="Times New Roman"/>
          <w:lang w:val="en-GB"/>
        </w:rPr>
        <w:t>.</w:t>
      </w:r>
      <w:r w:rsidR="007D14BC" w:rsidRPr="00F9351B">
        <w:rPr>
          <w:rFonts w:ascii="Times New Roman" w:hAnsi="Times New Roman" w:cs="Times New Roman"/>
          <w:lang w:val="en-GB"/>
        </w:rPr>
        <w:t xml:space="preserve"> </w:t>
      </w:r>
      <w:r w:rsidR="008C7AF6" w:rsidRPr="00F9351B">
        <w:rPr>
          <w:rFonts w:ascii="Times New Roman" w:hAnsi="Times New Roman" w:cs="Times New Roman"/>
          <w:lang w:val="en-GB"/>
        </w:rPr>
        <w:t>Through comparison</w:t>
      </w:r>
      <w:r w:rsidR="00675EE8">
        <w:rPr>
          <w:rFonts w:ascii="Times New Roman" w:hAnsi="Times New Roman" w:cs="Times New Roman"/>
          <w:lang w:val="en-GB"/>
        </w:rPr>
        <w:t xml:space="preserve"> </w:t>
      </w:r>
      <w:r w:rsidR="00CA4D18" w:rsidRPr="00F9351B">
        <w:rPr>
          <w:rFonts w:ascii="Times New Roman" w:hAnsi="Times New Roman" w:cs="Times New Roman"/>
          <w:lang w:val="en-GB"/>
        </w:rPr>
        <w:t xml:space="preserve">with the results of </w:t>
      </w:r>
      <w:r w:rsidR="00D52700">
        <w:rPr>
          <w:rFonts w:ascii="Times New Roman" w:hAnsi="Times New Roman" w:cs="Times New Roman"/>
          <w:lang w:val="en-GB"/>
        </w:rPr>
        <w:t>OBS profile</w:t>
      </w:r>
      <w:r w:rsidR="00CA4D18" w:rsidRPr="00F9351B">
        <w:rPr>
          <w:rFonts w:ascii="Times New Roman" w:hAnsi="Times New Roman" w:cs="Times New Roman"/>
          <w:lang w:val="en-GB"/>
        </w:rPr>
        <w:t>, we select the density contour</w:t>
      </w:r>
      <w:r w:rsidR="008C7AF6" w:rsidRPr="00F9351B">
        <w:rPr>
          <w:rFonts w:ascii="Times New Roman" w:hAnsi="Times New Roman" w:cs="Times New Roman"/>
          <w:lang w:val="en-GB"/>
        </w:rPr>
        <w:t>s corresponding to</w:t>
      </w:r>
      <w:r w:rsidR="00CA4D18" w:rsidRPr="00F9351B">
        <w:rPr>
          <w:rFonts w:ascii="Times New Roman" w:hAnsi="Times New Roman" w:cs="Times New Roman"/>
          <w:lang w:val="en-GB"/>
        </w:rPr>
        <w:t xml:space="preserve"> 2890 kg/m</w:t>
      </w:r>
      <w:r w:rsidR="00CA4D18" w:rsidRPr="00F9351B">
        <w:rPr>
          <w:rFonts w:ascii="Times New Roman" w:hAnsi="Times New Roman" w:cs="Times New Roman"/>
          <w:vertAlign w:val="superscript"/>
          <w:lang w:val="en-GB"/>
        </w:rPr>
        <w:t>3</w:t>
      </w:r>
      <w:r w:rsidR="00CA4D18" w:rsidRPr="00F9351B">
        <w:rPr>
          <w:rFonts w:ascii="Times New Roman" w:hAnsi="Times New Roman" w:cs="Times New Roman"/>
          <w:lang w:val="en-GB"/>
        </w:rPr>
        <w:t xml:space="preserve"> and 2710 </w:t>
      </w:r>
      <w:r w:rsidR="00CA4D18" w:rsidRPr="00F9351B">
        <w:rPr>
          <w:rFonts w:ascii="Times New Roman" w:hAnsi="Times New Roman" w:cs="Times New Roman"/>
          <w:lang w:val="en-GB"/>
        </w:rPr>
        <w:lastRenderedPageBreak/>
        <w:t>kg/m</w:t>
      </w:r>
      <w:r w:rsidR="00CA4D18" w:rsidRPr="00F9351B">
        <w:rPr>
          <w:rFonts w:ascii="Times New Roman" w:hAnsi="Times New Roman" w:cs="Times New Roman"/>
          <w:vertAlign w:val="superscript"/>
          <w:lang w:val="en-GB"/>
        </w:rPr>
        <w:t>3</w:t>
      </w:r>
      <w:r w:rsidR="00CA4D18" w:rsidRPr="00F9351B">
        <w:rPr>
          <w:rFonts w:ascii="Times New Roman" w:hAnsi="Times New Roman" w:cs="Times New Roman"/>
          <w:lang w:val="en-GB"/>
        </w:rPr>
        <w:t xml:space="preserve"> </w:t>
      </w:r>
      <w:r w:rsidR="008C7AF6" w:rsidRPr="00F9351B">
        <w:rPr>
          <w:rFonts w:ascii="Times New Roman" w:hAnsi="Times New Roman" w:cs="Times New Roman"/>
          <w:lang w:val="en-GB"/>
        </w:rPr>
        <w:t>to represent</w:t>
      </w:r>
      <w:r w:rsidR="00CA4D18" w:rsidRPr="00F9351B">
        <w:rPr>
          <w:rFonts w:ascii="Times New Roman" w:hAnsi="Times New Roman" w:cs="Times New Roman"/>
          <w:lang w:val="en-GB"/>
        </w:rPr>
        <w:t xml:space="preserve"> the</w:t>
      </w:r>
      <w:r w:rsidR="008C7AF6" w:rsidRPr="00F9351B">
        <w:rPr>
          <w:rFonts w:ascii="Times New Roman" w:hAnsi="Times New Roman" w:cs="Times New Roman"/>
          <w:lang w:val="en-GB"/>
        </w:rPr>
        <w:t xml:space="preserve"> depths of the</w:t>
      </w:r>
      <w:r w:rsidR="00CA4D18" w:rsidRPr="00F9351B">
        <w:rPr>
          <w:rFonts w:ascii="Times New Roman" w:hAnsi="Times New Roman" w:cs="Times New Roman"/>
          <w:lang w:val="en-GB"/>
        </w:rPr>
        <w:t xml:space="preserve"> Moho and the boundary </w:t>
      </w:r>
      <w:r w:rsidR="008C7AF6" w:rsidRPr="00F9351B">
        <w:rPr>
          <w:rFonts w:ascii="Times New Roman" w:hAnsi="Times New Roman" w:cs="Times New Roman"/>
          <w:lang w:val="en-GB"/>
        </w:rPr>
        <w:t>between the</w:t>
      </w:r>
      <w:r w:rsidR="00CA4D18" w:rsidRPr="00F9351B">
        <w:rPr>
          <w:rFonts w:ascii="Times New Roman" w:hAnsi="Times New Roman" w:cs="Times New Roman"/>
          <w:lang w:val="en-GB"/>
        </w:rPr>
        <w:t xml:space="preserve"> upper and lower crust</w:t>
      </w:r>
      <w:r w:rsidR="008C7AF6" w:rsidRPr="00F9351B">
        <w:rPr>
          <w:rFonts w:ascii="Times New Roman" w:hAnsi="Times New Roman" w:cs="Times New Roman"/>
          <w:lang w:val="en-GB"/>
        </w:rPr>
        <w:t>, respectively</w:t>
      </w:r>
      <w:r w:rsidR="00CA4D18" w:rsidRPr="00F9351B">
        <w:rPr>
          <w:rFonts w:ascii="Times New Roman" w:hAnsi="Times New Roman" w:cs="Times New Roman"/>
          <w:lang w:val="en-GB"/>
        </w:rPr>
        <w:t>.</w:t>
      </w:r>
      <w:r w:rsidR="00495045" w:rsidRPr="00F9351B">
        <w:rPr>
          <w:rFonts w:ascii="Times New Roman" w:hAnsi="Times New Roman" w:cs="Times New Roman"/>
          <w:lang w:val="en-GB"/>
        </w:rPr>
        <w:t xml:space="preserve"> As shown in Fig. 6</w:t>
      </w:r>
      <w:r w:rsidR="002B1D3D" w:rsidRPr="00F9351B">
        <w:rPr>
          <w:rFonts w:ascii="Times New Roman" w:hAnsi="Times New Roman" w:cs="Times New Roman"/>
          <w:lang w:val="en-GB"/>
        </w:rPr>
        <w:t>a</w:t>
      </w:r>
      <w:r w:rsidR="0082386C" w:rsidRPr="00F9351B">
        <w:rPr>
          <w:rFonts w:ascii="Times New Roman" w:hAnsi="Times New Roman" w:cs="Times New Roman"/>
          <w:lang w:val="en-GB"/>
        </w:rPr>
        <w:t xml:space="preserve">, the intra-crustal boundary </w:t>
      </w:r>
      <w:r w:rsidR="008C7AF6" w:rsidRPr="00F9351B">
        <w:rPr>
          <w:rFonts w:ascii="Times New Roman" w:hAnsi="Times New Roman" w:cs="Times New Roman"/>
          <w:lang w:val="en-GB"/>
        </w:rPr>
        <w:t>displays</w:t>
      </w:r>
      <w:r w:rsidR="00D52700">
        <w:rPr>
          <w:rFonts w:ascii="Times New Roman" w:hAnsi="Times New Roman" w:cs="Times New Roman"/>
          <w:lang w:val="en-GB"/>
        </w:rPr>
        <w:t xml:space="preserve"> </w:t>
      </w:r>
      <w:r w:rsidR="00D57BC5" w:rsidRPr="00F9351B">
        <w:rPr>
          <w:rFonts w:ascii="Times New Roman" w:hAnsi="Times New Roman" w:cs="Times New Roman"/>
          <w:lang w:val="en-GB"/>
        </w:rPr>
        <w:t xml:space="preserve">excellent agreement with the selected density </w:t>
      </w:r>
      <w:r w:rsidR="00A02228" w:rsidRPr="00F9351B">
        <w:rPr>
          <w:rFonts w:ascii="Times New Roman" w:hAnsi="Times New Roman" w:cs="Times New Roman"/>
          <w:lang w:val="en-GB"/>
        </w:rPr>
        <w:t>contour. Our Moho depth</w:t>
      </w:r>
      <w:r w:rsidR="008C7AF6" w:rsidRPr="00F9351B">
        <w:rPr>
          <w:rFonts w:ascii="Times New Roman" w:hAnsi="Times New Roman" w:cs="Times New Roman"/>
          <w:lang w:val="en-GB"/>
        </w:rPr>
        <w:t>s are</w:t>
      </w:r>
      <w:r w:rsidR="00A02228" w:rsidRPr="00F9351B">
        <w:rPr>
          <w:rFonts w:ascii="Times New Roman" w:hAnsi="Times New Roman" w:cs="Times New Roman"/>
          <w:lang w:val="en-GB"/>
        </w:rPr>
        <w:t xml:space="preserve"> </w:t>
      </w:r>
      <w:r w:rsidR="008709B6" w:rsidRPr="00F9351B">
        <w:rPr>
          <w:rFonts w:ascii="Times New Roman" w:hAnsi="Times New Roman" w:cs="Times New Roman"/>
          <w:lang w:val="en-GB"/>
        </w:rPr>
        <w:t>largely</w:t>
      </w:r>
      <w:r w:rsidR="00A02228" w:rsidRPr="00F9351B">
        <w:rPr>
          <w:rFonts w:ascii="Times New Roman" w:hAnsi="Times New Roman" w:cs="Times New Roman"/>
          <w:lang w:val="en-GB"/>
        </w:rPr>
        <w:t xml:space="preserve"> consistent with </w:t>
      </w:r>
      <w:r w:rsidR="008C7AF6" w:rsidRPr="00F9351B">
        <w:rPr>
          <w:rFonts w:ascii="Times New Roman" w:hAnsi="Times New Roman" w:cs="Times New Roman"/>
          <w:lang w:val="en-GB"/>
        </w:rPr>
        <w:t>those</w:t>
      </w:r>
      <w:r w:rsidR="00A02228" w:rsidRPr="00F9351B">
        <w:rPr>
          <w:rFonts w:ascii="Times New Roman" w:hAnsi="Times New Roman" w:cs="Times New Roman"/>
          <w:lang w:val="en-GB"/>
        </w:rPr>
        <w:t xml:space="preserve"> </w:t>
      </w:r>
      <w:r w:rsidR="008C7AF6" w:rsidRPr="00F9351B">
        <w:rPr>
          <w:rFonts w:ascii="Times New Roman" w:hAnsi="Times New Roman" w:cs="Times New Roman"/>
          <w:lang w:val="en-GB"/>
        </w:rPr>
        <w:t>obtained by</w:t>
      </w:r>
      <w:r w:rsidR="00A02228" w:rsidRPr="00F9351B">
        <w:rPr>
          <w:rFonts w:ascii="Times New Roman" w:hAnsi="Times New Roman" w:cs="Times New Roman"/>
          <w:lang w:val="en-GB"/>
        </w:rPr>
        <w:t xml:space="preserve"> </w:t>
      </w:r>
      <w:r w:rsidR="00D52700">
        <w:rPr>
          <w:rFonts w:ascii="Times New Roman" w:hAnsi="Times New Roman" w:cs="Times New Roman"/>
          <w:lang w:val="en-GB"/>
        </w:rPr>
        <w:t>OBS profile</w:t>
      </w:r>
      <w:r w:rsidR="00A02228" w:rsidRPr="00F9351B">
        <w:rPr>
          <w:rFonts w:ascii="Times New Roman" w:hAnsi="Times New Roman" w:cs="Times New Roman"/>
          <w:lang w:val="en-GB"/>
        </w:rPr>
        <w:t xml:space="preserve">, especially in the </w:t>
      </w:r>
      <w:proofErr w:type="spellStart"/>
      <w:r w:rsidR="00A02228" w:rsidRPr="00F9351B">
        <w:rPr>
          <w:rFonts w:ascii="Times New Roman" w:hAnsi="Times New Roman" w:cs="Times New Roman"/>
          <w:lang w:val="en-GB"/>
        </w:rPr>
        <w:t>VLB</w:t>
      </w:r>
      <w:proofErr w:type="spellEnd"/>
      <w:r w:rsidR="003A741A">
        <w:rPr>
          <w:rFonts w:ascii="Times New Roman" w:hAnsi="Times New Roman" w:cs="Times New Roman"/>
          <w:lang w:val="en-GB"/>
        </w:rPr>
        <w:t>,</w:t>
      </w:r>
      <w:r w:rsidR="00A02228" w:rsidRPr="00F9351B">
        <w:rPr>
          <w:rFonts w:ascii="Times New Roman" w:hAnsi="Times New Roman" w:cs="Times New Roman"/>
          <w:lang w:val="en-GB"/>
        </w:rPr>
        <w:t xml:space="preserve"> </w:t>
      </w:r>
      <w:r w:rsidR="008C7AF6" w:rsidRPr="00F9351B">
        <w:rPr>
          <w:rFonts w:ascii="Times New Roman" w:hAnsi="Times New Roman" w:cs="Times New Roman"/>
          <w:lang w:val="en-GB"/>
        </w:rPr>
        <w:t xml:space="preserve">the </w:t>
      </w:r>
      <w:proofErr w:type="spellStart"/>
      <w:r w:rsidR="008C7AF6" w:rsidRPr="00F9351B">
        <w:rPr>
          <w:rFonts w:ascii="Times New Roman" w:hAnsi="Times New Roman" w:cs="Times New Roman"/>
          <w:lang w:val="en-GB"/>
        </w:rPr>
        <w:t>Coulman</w:t>
      </w:r>
      <w:proofErr w:type="spellEnd"/>
      <w:r w:rsidR="00A02228" w:rsidRPr="00F9351B">
        <w:rPr>
          <w:rFonts w:ascii="Times New Roman" w:hAnsi="Times New Roman" w:cs="Times New Roman"/>
          <w:lang w:val="en-GB"/>
        </w:rPr>
        <w:t xml:space="preserve"> High</w:t>
      </w:r>
      <w:r w:rsidR="003A741A">
        <w:rPr>
          <w:rFonts w:ascii="Times New Roman" w:hAnsi="Times New Roman" w:cs="Times New Roman"/>
          <w:lang w:val="en-GB"/>
        </w:rPr>
        <w:t xml:space="preserve"> and the Central Trough</w:t>
      </w:r>
      <w:r w:rsidR="008C7AF6" w:rsidRPr="00F9351B">
        <w:rPr>
          <w:rFonts w:ascii="Times New Roman" w:hAnsi="Times New Roman" w:cs="Times New Roman"/>
          <w:lang w:val="en-GB"/>
        </w:rPr>
        <w:t>;</w:t>
      </w:r>
      <w:r w:rsidR="00A02228" w:rsidRPr="00F9351B">
        <w:rPr>
          <w:rFonts w:ascii="Times New Roman" w:hAnsi="Times New Roman" w:cs="Times New Roman"/>
          <w:lang w:val="en-GB"/>
        </w:rPr>
        <w:t xml:space="preserve"> the discrepancy </w:t>
      </w:r>
      <w:r w:rsidR="008C7E5A" w:rsidRPr="00F9351B">
        <w:rPr>
          <w:rFonts w:ascii="Times New Roman" w:hAnsi="Times New Roman" w:cs="Times New Roman"/>
          <w:lang w:val="en-GB"/>
        </w:rPr>
        <w:t xml:space="preserve">is approximately </w:t>
      </w:r>
      <w:r w:rsidR="00121844" w:rsidRPr="00F9351B">
        <w:rPr>
          <w:rFonts w:ascii="Times New Roman" w:hAnsi="Times New Roman" w:cs="Times New Roman"/>
          <w:lang w:val="en-GB"/>
        </w:rPr>
        <w:t>2</w:t>
      </w:r>
      <w:r w:rsidR="00761E72" w:rsidRPr="00F9351B">
        <w:rPr>
          <w:rFonts w:ascii="Times New Roman" w:hAnsi="Times New Roman" w:cs="Times New Roman"/>
          <w:lang w:val="en-GB"/>
        </w:rPr>
        <w:t>–</w:t>
      </w:r>
      <w:r w:rsidR="002D00F7" w:rsidRPr="00F9351B">
        <w:rPr>
          <w:rFonts w:ascii="Times New Roman" w:hAnsi="Times New Roman" w:cs="Times New Roman"/>
          <w:lang w:val="en-GB"/>
        </w:rPr>
        <w:t>3</w:t>
      </w:r>
      <w:r w:rsidR="00165DF0" w:rsidRPr="00F9351B">
        <w:rPr>
          <w:rFonts w:ascii="Times New Roman" w:hAnsi="Times New Roman" w:cs="Times New Roman"/>
          <w:lang w:val="en-GB"/>
        </w:rPr>
        <w:t xml:space="preserve"> km in the East</w:t>
      </w:r>
      <w:ins w:id="184" w:author="ji appple" w:date="2018-07-17T10:19:00Z">
        <w:r w:rsidR="007827A5">
          <w:rPr>
            <w:rFonts w:ascii="Times New Roman" w:hAnsi="Times New Roman" w:cs="Times New Roman" w:hint="eastAsia"/>
            <w:lang w:val="en-GB"/>
          </w:rPr>
          <w:t>ern</w:t>
        </w:r>
      </w:ins>
      <w:r w:rsidR="00165DF0" w:rsidRPr="00F9351B">
        <w:rPr>
          <w:rFonts w:ascii="Times New Roman" w:hAnsi="Times New Roman" w:cs="Times New Roman"/>
          <w:lang w:val="en-GB"/>
        </w:rPr>
        <w:t xml:space="preserve"> Basin</w:t>
      </w:r>
      <w:r w:rsidR="008C7AF6" w:rsidRPr="00F9351B">
        <w:rPr>
          <w:rFonts w:ascii="Times New Roman" w:hAnsi="Times New Roman" w:cs="Times New Roman"/>
          <w:lang w:val="en-GB"/>
        </w:rPr>
        <w:t>,</w:t>
      </w:r>
      <w:r w:rsidR="00121844" w:rsidRPr="00F9351B">
        <w:rPr>
          <w:rFonts w:ascii="Times New Roman" w:hAnsi="Times New Roman" w:cs="Times New Roman"/>
          <w:lang w:val="en-GB"/>
        </w:rPr>
        <w:t xml:space="preserve"> which </w:t>
      </w:r>
      <w:r w:rsidR="00A64EDC" w:rsidRPr="00F9351B">
        <w:rPr>
          <w:rFonts w:ascii="Times New Roman" w:hAnsi="Times New Roman" w:cs="Times New Roman"/>
          <w:lang w:val="en-GB"/>
        </w:rPr>
        <w:t xml:space="preserve">is also </w:t>
      </w:r>
      <w:r w:rsidR="00165DF0" w:rsidRPr="00F9351B">
        <w:rPr>
          <w:rFonts w:ascii="Times New Roman" w:hAnsi="Times New Roman" w:cs="Times New Roman"/>
          <w:lang w:val="en-GB"/>
        </w:rPr>
        <w:t>acceptable</w:t>
      </w:r>
      <w:r w:rsidR="008C7AF6" w:rsidRPr="00F9351B">
        <w:rPr>
          <w:rFonts w:ascii="Times New Roman" w:hAnsi="Times New Roman" w:cs="Times New Roman"/>
          <w:lang w:val="en-GB"/>
        </w:rPr>
        <w:t>,</w:t>
      </w:r>
      <w:r w:rsidR="00165DF0" w:rsidRPr="00F9351B">
        <w:rPr>
          <w:rFonts w:ascii="Times New Roman" w:hAnsi="Times New Roman" w:cs="Times New Roman"/>
          <w:lang w:val="en-GB"/>
        </w:rPr>
        <w:t xml:space="preserve"> </w:t>
      </w:r>
      <w:r w:rsidR="002D00F7" w:rsidRPr="00F9351B">
        <w:rPr>
          <w:rFonts w:ascii="Times New Roman" w:hAnsi="Times New Roman" w:cs="Times New Roman"/>
          <w:lang w:val="en-GB"/>
        </w:rPr>
        <w:t xml:space="preserve">given the </w:t>
      </w:r>
      <w:r w:rsidR="00165DF0" w:rsidRPr="00F9351B">
        <w:rPr>
          <w:rFonts w:ascii="Times New Roman" w:hAnsi="Times New Roman" w:cs="Times New Roman"/>
          <w:lang w:val="en-GB"/>
        </w:rPr>
        <w:t>accuracy of gravity inversion. Nevertheless, significant difference</w:t>
      </w:r>
      <w:r w:rsidR="0088042D" w:rsidRPr="00F9351B">
        <w:rPr>
          <w:rFonts w:ascii="Times New Roman" w:hAnsi="Times New Roman" w:cs="Times New Roman"/>
          <w:lang w:val="en-GB"/>
        </w:rPr>
        <w:t>s</w:t>
      </w:r>
      <w:r w:rsidR="00165DF0" w:rsidRPr="00F9351B">
        <w:rPr>
          <w:rFonts w:ascii="Times New Roman" w:hAnsi="Times New Roman" w:cs="Times New Roman"/>
          <w:lang w:val="en-GB"/>
        </w:rPr>
        <w:t xml:space="preserve"> occur in the Central </w:t>
      </w:r>
      <w:r w:rsidR="00AB3293" w:rsidRPr="00F9351B">
        <w:rPr>
          <w:rFonts w:ascii="Times New Roman" w:hAnsi="Times New Roman" w:cs="Times New Roman"/>
          <w:lang w:val="en-GB"/>
        </w:rPr>
        <w:t>High</w:t>
      </w:r>
      <w:r w:rsidR="008C7AF6" w:rsidRPr="00F9351B">
        <w:rPr>
          <w:rFonts w:ascii="Times New Roman" w:hAnsi="Times New Roman" w:cs="Times New Roman"/>
          <w:lang w:val="en-GB"/>
        </w:rPr>
        <w:t>,</w:t>
      </w:r>
      <w:r w:rsidR="000925AB" w:rsidRPr="00F9351B">
        <w:rPr>
          <w:rFonts w:ascii="Times New Roman" w:hAnsi="Times New Roman" w:cs="Times New Roman"/>
          <w:lang w:val="en-GB"/>
        </w:rPr>
        <w:t xml:space="preserve"> where the Moho</w:t>
      </w:r>
      <w:r w:rsidR="008C7AF6" w:rsidRPr="00F9351B">
        <w:rPr>
          <w:rFonts w:ascii="Times New Roman" w:hAnsi="Times New Roman" w:cs="Times New Roman"/>
          <w:lang w:val="en-GB"/>
        </w:rPr>
        <w:t xml:space="preserve"> surface</w:t>
      </w:r>
      <w:r w:rsidR="000925AB" w:rsidRPr="00F9351B">
        <w:rPr>
          <w:rFonts w:ascii="Times New Roman" w:hAnsi="Times New Roman" w:cs="Times New Roman"/>
          <w:lang w:val="en-GB"/>
        </w:rPr>
        <w:t xml:space="preserve"> </w:t>
      </w:r>
      <w:r w:rsidR="008C7AF6" w:rsidRPr="00F9351B">
        <w:rPr>
          <w:rFonts w:ascii="Times New Roman" w:hAnsi="Times New Roman" w:cs="Times New Roman"/>
          <w:lang w:val="en-GB"/>
        </w:rPr>
        <w:t xml:space="preserve">inferred by </w:t>
      </w:r>
      <w:r w:rsidR="00894F61">
        <w:rPr>
          <w:rFonts w:ascii="Times New Roman" w:hAnsi="Times New Roman" w:cs="Times New Roman"/>
          <w:lang w:val="en-GB"/>
        </w:rPr>
        <w:t>OBS profile</w:t>
      </w:r>
      <w:r w:rsidR="000925AB" w:rsidRPr="00F9351B">
        <w:rPr>
          <w:rFonts w:ascii="Times New Roman" w:hAnsi="Times New Roman" w:cs="Times New Roman"/>
          <w:lang w:val="en-GB"/>
        </w:rPr>
        <w:t xml:space="preserve"> </w:t>
      </w:r>
      <w:r w:rsidR="008C7AF6" w:rsidRPr="00F9351B">
        <w:rPr>
          <w:rFonts w:ascii="Times New Roman" w:hAnsi="Times New Roman" w:cs="Times New Roman"/>
          <w:lang w:val="en-GB"/>
        </w:rPr>
        <w:t xml:space="preserve">is </w:t>
      </w:r>
      <w:r w:rsidR="00321E8A" w:rsidRPr="00F9351B">
        <w:rPr>
          <w:rFonts w:ascii="Times New Roman" w:hAnsi="Times New Roman" w:cs="Times New Roman"/>
          <w:lang w:val="en-GB"/>
        </w:rPr>
        <w:t xml:space="preserve">quite </w:t>
      </w:r>
      <w:r w:rsidR="00312F99" w:rsidRPr="00F9351B">
        <w:rPr>
          <w:rFonts w:ascii="Times New Roman" w:hAnsi="Times New Roman" w:cs="Times New Roman"/>
          <w:lang w:val="en-GB"/>
        </w:rPr>
        <w:t>flat</w:t>
      </w:r>
      <w:r w:rsidR="008C7AF6" w:rsidRPr="00F9351B">
        <w:rPr>
          <w:rFonts w:ascii="Times New Roman" w:hAnsi="Times New Roman" w:cs="Times New Roman"/>
          <w:lang w:val="en-GB"/>
        </w:rPr>
        <w:t>, whereas</w:t>
      </w:r>
      <w:r w:rsidR="00312F99" w:rsidRPr="00F9351B">
        <w:rPr>
          <w:rFonts w:ascii="Times New Roman" w:hAnsi="Times New Roman" w:cs="Times New Roman"/>
          <w:lang w:val="en-GB"/>
        </w:rPr>
        <w:t xml:space="preserve"> that </w:t>
      </w:r>
      <w:r w:rsidR="008C7AF6" w:rsidRPr="00F9351B">
        <w:rPr>
          <w:rFonts w:ascii="Times New Roman" w:hAnsi="Times New Roman" w:cs="Times New Roman"/>
          <w:lang w:val="en-GB"/>
        </w:rPr>
        <w:t xml:space="preserve">obtained </w:t>
      </w:r>
      <w:r w:rsidR="00321E8A" w:rsidRPr="00F9351B">
        <w:rPr>
          <w:rFonts w:ascii="Times New Roman" w:hAnsi="Times New Roman" w:cs="Times New Roman"/>
          <w:lang w:val="en-GB"/>
        </w:rPr>
        <w:t>using</w:t>
      </w:r>
      <w:r w:rsidR="00312F99" w:rsidRPr="00F9351B">
        <w:rPr>
          <w:rFonts w:ascii="Times New Roman" w:hAnsi="Times New Roman" w:cs="Times New Roman"/>
          <w:lang w:val="en-GB"/>
        </w:rPr>
        <w:t xml:space="preserve"> gravity inversion increases gradually from west to east.</w:t>
      </w:r>
      <w:r w:rsidR="003B4ECB" w:rsidRPr="00F9351B">
        <w:rPr>
          <w:rFonts w:ascii="Times New Roman" w:hAnsi="Times New Roman" w:cs="Times New Roman"/>
          <w:color w:val="FF0000"/>
          <w:lang w:val="en-GB"/>
        </w:rPr>
        <w:t xml:space="preserve"> </w:t>
      </w:r>
      <w:r w:rsidR="008B1EF0" w:rsidRPr="00F9351B">
        <w:rPr>
          <w:rFonts w:ascii="Times New Roman" w:hAnsi="Times New Roman" w:cs="Times New Roman"/>
          <w:lang w:val="en-GB"/>
        </w:rPr>
        <w:t>Even</w:t>
      </w:r>
      <w:r w:rsidR="00F779FD" w:rsidRPr="00F9351B">
        <w:rPr>
          <w:rFonts w:ascii="Times New Roman" w:hAnsi="Times New Roman" w:cs="Times New Roman"/>
          <w:lang w:val="en-GB"/>
        </w:rPr>
        <w:t xml:space="preserve"> </w:t>
      </w:r>
      <w:r w:rsidR="008B1EF0" w:rsidRPr="00F9351B">
        <w:rPr>
          <w:rFonts w:ascii="Times New Roman" w:hAnsi="Times New Roman" w:cs="Times New Roman"/>
          <w:lang w:val="en-GB"/>
        </w:rPr>
        <w:t xml:space="preserve">though </w:t>
      </w:r>
      <w:r w:rsidR="008C7AF6" w:rsidRPr="00F9351B">
        <w:rPr>
          <w:rFonts w:ascii="Times New Roman" w:hAnsi="Times New Roman" w:cs="Times New Roman"/>
          <w:lang w:val="en-GB"/>
        </w:rPr>
        <w:t>many</w:t>
      </w:r>
      <w:r w:rsidR="00AC7BAF">
        <w:rPr>
          <w:rFonts w:ascii="Times New Roman" w:hAnsi="Times New Roman" w:cs="Times New Roman"/>
          <w:lang w:val="en-GB"/>
        </w:rPr>
        <w:t xml:space="preserve"> </w:t>
      </w:r>
      <w:r w:rsidR="008B1EF0" w:rsidRPr="00F9351B">
        <w:rPr>
          <w:rFonts w:ascii="Times New Roman" w:hAnsi="Times New Roman" w:cs="Times New Roman"/>
          <w:lang w:val="en-GB"/>
        </w:rPr>
        <w:t xml:space="preserve">broadly distributed seismic measurements have been carried out throughout the Ross Sea, further </w:t>
      </w:r>
      <w:r w:rsidR="00321E8A" w:rsidRPr="00F9351B">
        <w:rPr>
          <w:rFonts w:ascii="Times New Roman" w:hAnsi="Times New Roman" w:cs="Times New Roman"/>
          <w:lang w:val="en-GB"/>
        </w:rPr>
        <w:t>assessment of</w:t>
      </w:r>
      <w:r w:rsidR="005573A6" w:rsidRPr="00F9351B">
        <w:rPr>
          <w:rFonts w:ascii="Times New Roman" w:hAnsi="Times New Roman" w:cs="Times New Roman"/>
          <w:lang w:val="en-GB"/>
        </w:rPr>
        <w:t xml:space="preserve"> our results is</w:t>
      </w:r>
      <w:r w:rsidR="00B10676" w:rsidRPr="00F9351B">
        <w:rPr>
          <w:rFonts w:ascii="Times New Roman" w:hAnsi="Times New Roman" w:cs="Times New Roman"/>
          <w:lang w:val="en-GB"/>
        </w:rPr>
        <w:t xml:space="preserve"> </w:t>
      </w:r>
      <w:r w:rsidR="00321E8A" w:rsidRPr="00F9351B">
        <w:rPr>
          <w:rFonts w:ascii="Times New Roman" w:hAnsi="Times New Roman" w:cs="Times New Roman"/>
          <w:lang w:val="en-GB"/>
        </w:rPr>
        <w:t>challenging;</w:t>
      </w:r>
      <w:r w:rsidR="00B10676" w:rsidRPr="00F9351B">
        <w:rPr>
          <w:rFonts w:ascii="Times New Roman" w:hAnsi="Times New Roman" w:cs="Times New Roman"/>
          <w:lang w:val="en-GB"/>
        </w:rPr>
        <w:t xml:space="preserve"> the Moho </w:t>
      </w:r>
      <w:r w:rsidR="00FC28A6" w:rsidRPr="00F9351B">
        <w:rPr>
          <w:rFonts w:ascii="Times New Roman" w:hAnsi="Times New Roman" w:cs="Times New Roman"/>
          <w:lang w:val="en-GB"/>
        </w:rPr>
        <w:t>reflections</w:t>
      </w:r>
      <w:r w:rsidR="003B4ECB" w:rsidRPr="00F9351B">
        <w:rPr>
          <w:rFonts w:ascii="Times New Roman" w:hAnsi="Times New Roman" w:cs="Times New Roman"/>
          <w:lang w:val="en-GB"/>
        </w:rPr>
        <w:t xml:space="preserve"> in many seismic</w:t>
      </w:r>
      <w:r w:rsidR="003B4ECB" w:rsidRPr="007D1316">
        <w:rPr>
          <w:rFonts w:ascii="Times New Roman" w:hAnsi="Times New Roman" w:cs="Times New Roman"/>
          <w:lang w:val="en-GB"/>
        </w:rPr>
        <w:t xml:space="preserve"> profiles </w:t>
      </w:r>
      <w:r w:rsidR="00321E8A" w:rsidRPr="007D1316">
        <w:rPr>
          <w:rFonts w:ascii="Times New Roman" w:hAnsi="Times New Roman" w:cs="Times New Roman"/>
          <w:lang w:val="en-GB"/>
        </w:rPr>
        <w:t>cannot be identified with confidence,</w:t>
      </w:r>
      <w:r w:rsidR="00B10676" w:rsidRPr="007D1316">
        <w:rPr>
          <w:rFonts w:ascii="Times New Roman" w:hAnsi="Times New Roman" w:cs="Times New Roman"/>
          <w:lang w:val="en-GB"/>
        </w:rPr>
        <w:t xml:space="preserve"> due to </w:t>
      </w:r>
      <w:r w:rsidR="008C3E99" w:rsidRPr="007D1316">
        <w:rPr>
          <w:rFonts w:ascii="Times New Roman" w:hAnsi="Times New Roman" w:cs="Times New Roman"/>
          <w:lang w:val="en-GB"/>
        </w:rPr>
        <w:t xml:space="preserve">limited penetration depths of reflection profiles and </w:t>
      </w:r>
      <w:ins w:id="185" w:author="ji appple" w:date="2018-07-17T09:50:00Z">
        <w:r w:rsidR="00292647">
          <w:rPr>
            <w:rFonts w:ascii="Times New Roman" w:hAnsi="Times New Roman" w:cs="Times New Roman"/>
            <w:lang w:val="en-GB"/>
          </w:rPr>
          <w:t xml:space="preserve">presence of </w:t>
        </w:r>
      </w:ins>
      <w:r w:rsidR="00321E8A" w:rsidRPr="007D1316">
        <w:rPr>
          <w:rFonts w:ascii="Times New Roman" w:hAnsi="Times New Roman" w:cs="Times New Roman"/>
          <w:lang w:val="en-GB"/>
        </w:rPr>
        <w:t>multiple</w:t>
      </w:r>
      <w:ins w:id="186" w:author="ji appple" w:date="2018-07-17T09:51:00Z">
        <w:r w:rsidR="00292647">
          <w:rPr>
            <w:rFonts w:ascii="Times New Roman" w:hAnsi="Times New Roman" w:cs="Times New Roman"/>
            <w:lang w:val="en-GB"/>
          </w:rPr>
          <w:t>s</w:t>
        </w:r>
      </w:ins>
      <w:r w:rsidR="00321E8A" w:rsidRPr="007D1316">
        <w:rPr>
          <w:rFonts w:ascii="Times New Roman" w:hAnsi="Times New Roman" w:cs="Times New Roman"/>
          <w:lang w:val="en-GB"/>
        </w:rPr>
        <w:t xml:space="preserve"> </w:t>
      </w:r>
      <w:del w:id="187" w:author="ji appple" w:date="2018-07-17T09:51:00Z">
        <w:r w:rsidR="00321E8A" w:rsidRPr="007D1316" w:rsidDel="00292647">
          <w:rPr>
            <w:rFonts w:ascii="Times New Roman" w:hAnsi="Times New Roman" w:cs="Times New Roman"/>
            <w:lang w:val="en-GB"/>
          </w:rPr>
          <w:delText>contamination</w:delText>
        </w:r>
        <w:r w:rsidR="00FC28A6" w:rsidRPr="007D1316" w:rsidDel="00292647">
          <w:rPr>
            <w:rFonts w:ascii="Times New Roman" w:hAnsi="Times New Roman" w:cs="Times New Roman"/>
            <w:lang w:val="en-GB"/>
          </w:rPr>
          <w:delText xml:space="preserve"> </w:delText>
        </w:r>
      </w:del>
      <w:r w:rsidR="00FC28A6" w:rsidRPr="00F9351B">
        <w:rPr>
          <w:rFonts w:ascii="Times New Roman" w:hAnsi="Times New Roman" w:cs="Times New Roman"/>
          <w:lang w:val="en-GB"/>
        </w:rPr>
        <w:t>(e.g.</w:t>
      </w:r>
      <w:r w:rsidR="00495045" w:rsidRPr="00F9351B">
        <w:rPr>
          <w:rFonts w:ascii="Times New Roman" w:hAnsi="Times New Roman" w:cs="Times New Roman"/>
          <w:lang w:val="en-GB"/>
        </w:rPr>
        <w:t>,</w:t>
      </w:r>
      <w:r w:rsidR="00FC28A6" w:rsidRPr="00F9351B">
        <w:rPr>
          <w:rFonts w:ascii="Times New Roman" w:hAnsi="Times New Roman" w:cs="Times New Roman"/>
          <w:lang w:val="en-GB"/>
        </w:rPr>
        <w:t xml:space="preserve"> </w:t>
      </w:r>
      <w:r w:rsidR="008375BB">
        <w:rPr>
          <w:rFonts w:ascii="Times New Roman" w:hAnsi="Times New Roman" w:cs="Times New Roman"/>
          <w:noProof/>
          <w:lang w:val="en-GB"/>
        </w:rPr>
        <w:t>Salvini</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1997; Granot</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2010)</w:t>
      </w:r>
      <w:r w:rsidR="00B10676" w:rsidRPr="00F9351B">
        <w:rPr>
          <w:rFonts w:ascii="Times New Roman" w:hAnsi="Times New Roman" w:cs="Times New Roman"/>
          <w:lang w:val="en-GB"/>
        </w:rPr>
        <w:t>.</w:t>
      </w:r>
    </w:p>
    <w:p w14:paraId="334F2AC3" w14:textId="7C60F1FC" w:rsidR="00B75FE3" w:rsidRPr="00AC7BAF" w:rsidRDefault="00B75FE3" w:rsidP="00254356">
      <w:pPr>
        <w:tabs>
          <w:tab w:val="left" w:pos="1985"/>
        </w:tabs>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6</w:t>
      </w:r>
      <w:r w:rsidRPr="00F15A3A">
        <w:rPr>
          <w:rFonts w:ascii="Times New Roman" w:hAnsi="Times New Roman" w:cs="Times New Roman"/>
          <w:lang w:val="en-GB"/>
        </w:rPr>
        <w:t xml:space="preserve"> near here]</w:t>
      </w:r>
    </w:p>
    <w:p w14:paraId="5D1D81B0" w14:textId="4F634C94" w:rsidR="005E3AF1" w:rsidRPr="00032B49" w:rsidRDefault="00226986" w:rsidP="00254356">
      <w:pPr>
        <w:pStyle w:val="4"/>
        <w:spacing w:before="0" w:after="0" w:line="480" w:lineRule="auto"/>
        <w:rPr>
          <w:rFonts w:ascii="Times New Roman" w:hAnsi="Times New Roman"/>
          <w:i/>
          <w:sz w:val="24"/>
          <w:szCs w:val="24"/>
          <w:lang w:val="en-GB"/>
        </w:rPr>
      </w:pPr>
      <w:r w:rsidRPr="00032B49">
        <w:rPr>
          <w:rFonts w:ascii="Times New Roman" w:hAnsi="Times New Roman" w:hint="eastAsia"/>
          <w:i/>
          <w:sz w:val="24"/>
          <w:szCs w:val="24"/>
          <w:lang w:val="en-GB"/>
        </w:rPr>
        <w:t>4.3.2</w:t>
      </w:r>
      <w:r w:rsidRPr="00032B49">
        <w:rPr>
          <w:rFonts w:ascii="Times New Roman" w:hAnsi="Times New Roman"/>
          <w:i/>
          <w:sz w:val="24"/>
          <w:szCs w:val="24"/>
          <w:lang w:val="en-GB"/>
        </w:rPr>
        <w:t xml:space="preserve"> </w:t>
      </w:r>
      <w:r w:rsidR="002F5907" w:rsidRPr="00032B49">
        <w:rPr>
          <w:rFonts w:ascii="Times New Roman" w:hAnsi="Times New Roman" w:hint="eastAsia"/>
          <w:i/>
          <w:sz w:val="24"/>
          <w:szCs w:val="24"/>
          <w:lang w:val="en-GB"/>
        </w:rPr>
        <w:t>V</w:t>
      </w:r>
      <w:r w:rsidR="002F5907" w:rsidRPr="00032B49">
        <w:rPr>
          <w:rFonts w:ascii="Times New Roman" w:hAnsi="Times New Roman"/>
          <w:i/>
          <w:sz w:val="24"/>
          <w:szCs w:val="24"/>
          <w:lang w:val="en-GB"/>
        </w:rPr>
        <w:t>ariations</w:t>
      </w:r>
      <w:r w:rsidR="00102AEC" w:rsidRPr="00032B49">
        <w:rPr>
          <w:rFonts w:ascii="Times New Roman" w:hAnsi="Times New Roman"/>
          <w:i/>
          <w:sz w:val="24"/>
          <w:szCs w:val="24"/>
          <w:lang w:val="en-GB"/>
        </w:rPr>
        <w:t xml:space="preserve"> in Moho depth and </w:t>
      </w:r>
      <w:r w:rsidR="00B631D9" w:rsidRPr="00032B49">
        <w:rPr>
          <w:rFonts w:ascii="Times New Roman" w:hAnsi="Times New Roman"/>
          <w:i/>
          <w:sz w:val="24"/>
          <w:szCs w:val="24"/>
          <w:lang w:val="en-GB"/>
        </w:rPr>
        <w:t>c</w:t>
      </w:r>
      <w:r w:rsidR="00102AEC" w:rsidRPr="00032B49">
        <w:rPr>
          <w:rFonts w:ascii="Times New Roman" w:hAnsi="Times New Roman"/>
          <w:i/>
          <w:sz w:val="24"/>
          <w:szCs w:val="24"/>
          <w:lang w:val="en-GB"/>
        </w:rPr>
        <w:t xml:space="preserve">rustal </w:t>
      </w:r>
      <w:r w:rsidR="00B631D9" w:rsidRPr="00032B49">
        <w:rPr>
          <w:rFonts w:ascii="Times New Roman" w:hAnsi="Times New Roman"/>
          <w:i/>
          <w:sz w:val="24"/>
          <w:szCs w:val="24"/>
          <w:lang w:val="en-GB"/>
        </w:rPr>
        <w:t>t</w:t>
      </w:r>
      <w:r w:rsidR="00102AEC" w:rsidRPr="00032B49">
        <w:rPr>
          <w:rFonts w:ascii="Times New Roman" w:hAnsi="Times New Roman"/>
          <w:i/>
          <w:sz w:val="24"/>
          <w:szCs w:val="24"/>
          <w:lang w:val="en-GB"/>
        </w:rPr>
        <w:t>hickness</w:t>
      </w:r>
    </w:p>
    <w:p w14:paraId="050F83EF" w14:textId="16984ECE" w:rsidR="00B75FE3" w:rsidRDefault="00B21949" w:rsidP="00254356">
      <w:pPr>
        <w:pStyle w:val="a5"/>
        <w:spacing w:line="480" w:lineRule="auto"/>
        <w:ind w:firstLineChars="0" w:firstLine="0"/>
        <w:contextualSpacing/>
        <w:rPr>
          <w:rFonts w:ascii="Times New Roman" w:hAnsi="Times New Roman" w:cs="Times New Roman"/>
          <w:lang w:val="en-GB"/>
        </w:rPr>
      </w:pPr>
      <w:r w:rsidRPr="00F9351B">
        <w:rPr>
          <w:rFonts w:ascii="Times New Roman" w:hAnsi="Times New Roman" w:cs="Times New Roman"/>
          <w:lang w:val="en-GB"/>
        </w:rPr>
        <w:t>The Moho depth</w:t>
      </w:r>
      <w:r w:rsidR="00102AEC" w:rsidRPr="00F9351B">
        <w:rPr>
          <w:rFonts w:ascii="Times New Roman" w:hAnsi="Times New Roman" w:cs="Times New Roman"/>
          <w:lang w:val="en-GB"/>
        </w:rPr>
        <w:t>s</w:t>
      </w:r>
      <w:r w:rsidRPr="00F9351B">
        <w:rPr>
          <w:rFonts w:ascii="Times New Roman" w:hAnsi="Times New Roman" w:cs="Times New Roman"/>
          <w:lang w:val="en-GB"/>
        </w:rPr>
        <w:t xml:space="preserve"> </w:t>
      </w:r>
      <w:r w:rsidR="004919C1" w:rsidRPr="00F9351B">
        <w:rPr>
          <w:rFonts w:ascii="Times New Roman" w:hAnsi="Times New Roman" w:cs="Times New Roman"/>
          <w:lang w:val="en-GB"/>
        </w:rPr>
        <w:t xml:space="preserve">in the Ross Sea </w:t>
      </w:r>
      <w:r w:rsidR="00C5764A" w:rsidRPr="00F9351B">
        <w:rPr>
          <w:rFonts w:ascii="Times New Roman" w:hAnsi="Times New Roman" w:cs="Times New Roman"/>
          <w:lang w:val="en-GB"/>
        </w:rPr>
        <w:t>obtained by the GRAV</w:t>
      </w:r>
      <w:r w:rsidR="008C3E99">
        <w:rPr>
          <w:rFonts w:ascii="Times New Roman" w:hAnsi="Times New Roman" w:cs="Times New Roman"/>
          <w:lang w:val="en-GB"/>
        </w:rPr>
        <w:t>3D</w:t>
      </w:r>
      <w:r w:rsidR="00A64EDC" w:rsidRPr="00F9351B">
        <w:rPr>
          <w:rFonts w:ascii="Times New Roman" w:hAnsi="Times New Roman" w:cs="Times New Roman"/>
          <w:lang w:val="en-GB"/>
        </w:rPr>
        <w:t xml:space="preserve"> </w:t>
      </w:r>
      <w:r w:rsidR="00C5764A" w:rsidRPr="00F9351B">
        <w:rPr>
          <w:rFonts w:ascii="Times New Roman" w:hAnsi="Times New Roman" w:cs="Times New Roman"/>
          <w:lang w:val="en-GB"/>
        </w:rPr>
        <w:t>algorithm</w:t>
      </w:r>
      <w:r w:rsidR="00495045" w:rsidRPr="00F9351B">
        <w:rPr>
          <w:rFonts w:ascii="Times New Roman" w:hAnsi="Times New Roman" w:cs="Times New Roman"/>
          <w:lang w:val="en-GB"/>
        </w:rPr>
        <w:t xml:space="preserve"> </w:t>
      </w:r>
      <w:r w:rsidR="00102AEC" w:rsidRPr="00F9351B">
        <w:rPr>
          <w:rFonts w:ascii="Times New Roman" w:hAnsi="Times New Roman" w:cs="Times New Roman"/>
          <w:lang w:val="en-GB"/>
        </w:rPr>
        <w:t>are</w:t>
      </w:r>
      <w:r w:rsidR="008C3E99">
        <w:rPr>
          <w:rFonts w:ascii="Times New Roman" w:hAnsi="Times New Roman" w:cs="Times New Roman"/>
          <w:lang w:val="en-GB"/>
        </w:rPr>
        <w:t xml:space="preserve"> </w:t>
      </w:r>
      <w:r w:rsidR="00495045" w:rsidRPr="00F9351B">
        <w:rPr>
          <w:rFonts w:ascii="Times New Roman" w:hAnsi="Times New Roman" w:cs="Times New Roman"/>
          <w:lang w:val="en-GB"/>
        </w:rPr>
        <w:t xml:space="preserve">presented in </w:t>
      </w:r>
      <w:r w:rsidR="00A64EDC" w:rsidRPr="00F9351B">
        <w:rPr>
          <w:rFonts w:ascii="Times New Roman" w:hAnsi="Times New Roman" w:cs="Times New Roman"/>
          <w:lang w:val="en-GB"/>
        </w:rPr>
        <w:t>Fig. 7</w:t>
      </w:r>
      <w:r w:rsidR="004919C1" w:rsidRPr="00F9351B">
        <w:rPr>
          <w:rFonts w:ascii="Times New Roman" w:hAnsi="Times New Roman" w:cs="Times New Roman"/>
          <w:lang w:val="en-GB"/>
        </w:rPr>
        <w:t>a</w:t>
      </w:r>
      <w:r w:rsidR="00D576DD" w:rsidRPr="00F9351B">
        <w:rPr>
          <w:rFonts w:ascii="Times New Roman" w:hAnsi="Times New Roman" w:cs="Times New Roman"/>
          <w:lang w:val="en-GB"/>
        </w:rPr>
        <w:t>. The results show that</w:t>
      </w:r>
      <w:r w:rsidR="00102AEC" w:rsidRPr="00F9351B">
        <w:rPr>
          <w:rFonts w:ascii="Times New Roman" w:hAnsi="Times New Roman" w:cs="Times New Roman"/>
          <w:lang w:val="en-GB"/>
        </w:rPr>
        <w:t>, under</w:t>
      </w:r>
      <w:r w:rsidR="00D576DD" w:rsidRPr="00F9351B">
        <w:rPr>
          <w:rFonts w:ascii="Times New Roman" w:hAnsi="Times New Roman" w:cs="Times New Roman"/>
          <w:lang w:val="en-GB"/>
        </w:rPr>
        <w:t xml:space="preserve"> the Ross Sea</w:t>
      </w:r>
      <w:r w:rsidR="00102AEC" w:rsidRPr="00F9351B">
        <w:rPr>
          <w:rFonts w:ascii="Times New Roman" w:hAnsi="Times New Roman" w:cs="Times New Roman"/>
          <w:lang w:val="en-GB"/>
        </w:rPr>
        <w:t xml:space="preserve">, the depth to </w:t>
      </w:r>
      <w:r w:rsidR="00D576DD" w:rsidRPr="00F9351B">
        <w:rPr>
          <w:rFonts w:ascii="Times New Roman" w:hAnsi="Times New Roman" w:cs="Times New Roman"/>
          <w:lang w:val="en-GB"/>
        </w:rPr>
        <w:t>Moho</w:t>
      </w:r>
      <w:r w:rsidR="004919C1" w:rsidRPr="00F9351B">
        <w:rPr>
          <w:rFonts w:ascii="Times New Roman" w:hAnsi="Times New Roman" w:cs="Times New Roman"/>
          <w:lang w:val="en-GB"/>
        </w:rPr>
        <w:t xml:space="preserve"> </w:t>
      </w:r>
      <w:r w:rsidR="007D1316">
        <w:rPr>
          <w:rFonts w:ascii="Times New Roman" w:hAnsi="Times New Roman" w:cs="Times New Roman"/>
          <w:lang w:val="en-GB"/>
        </w:rPr>
        <w:t xml:space="preserve">varies from 13 km to </w:t>
      </w:r>
      <w:r w:rsidR="003A3E66">
        <w:rPr>
          <w:rFonts w:ascii="Times New Roman" w:hAnsi="Times New Roman" w:cs="Times New Roman"/>
          <w:lang w:val="en-GB"/>
        </w:rPr>
        <w:t>30</w:t>
      </w:r>
      <w:r w:rsidR="004919C1" w:rsidRPr="00F9351B">
        <w:rPr>
          <w:rFonts w:ascii="Times New Roman" w:hAnsi="Times New Roman" w:cs="Times New Roman"/>
          <w:lang w:val="en-GB"/>
        </w:rPr>
        <w:t xml:space="preserve"> km</w:t>
      </w:r>
      <w:r w:rsidR="005930FC" w:rsidRPr="00F9351B">
        <w:rPr>
          <w:rFonts w:ascii="Times New Roman" w:hAnsi="Times New Roman" w:cs="Times New Roman"/>
          <w:lang w:val="en-GB"/>
        </w:rPr>
        <w:t xml:space="preserve"> and correlate</w:t>
      </w:r>
      <w:r w:rsidR="00102AEC" w:rsidRPr="00F9351B">
        <w:rPr>
          <w:rFonts w:ascii="Times New Roman" w:hAnsi="Times New Roman" w:cs="Times New Roman"/>
          <w:lang w:val="en-GB"/>
        </w:rPr>
        <w:t>s</w:t>
      </w:r>
      <w:r w:rsidR="005930FC" w:rsidRPr="00F9351B">
        <w:rPr>
          <w:rFonts w:ascii="Times New Roman" w:hAnsi="Times New Roman" w:cs="Times New Roman"/>
          <w:lang w:val="en-GB"/>
        </w:rPr>
        <w:t xml:space="preserve"> well with regional tectonic features</w:t>
      </w:r>
      <w:r w:rsidR="00DC70D1" w:rsidRPr="00F9351B">
        <w:rPr>
          <w:rFonts w:ascii="Times New Roman" w:hAnsi="Times New Roman" w:cs="Times New Roman"/>
          <w:lang w:val="en-GB"/>
        </w:rPr>
        <w:t xml:space="preserve"> identified by seismic</w:t>
      </w:r>
      <w:r w:rsidR="00102AEC" w:rsidRPr="00F9351B">
        <w:rPr>
          <w:rFonts w:ascii="Times New Roman" w:hAnsi="Times New Roman" w:cs="Times New Roman"/>
          <w:lang w:val="en-GB"/>
        </w:rPr>
        <w:t xml:space="preserve"> studies</w:t>
      </w:r>
      <w:r w:rsidR="00D576DD" w:rsidRPr="00F9351B">
        <w:rPr>
          <w:rFonts w:ascii="Times New Roman" w:hAnsi="Times New Roman" w:cs="Times New Roman"/>
          <w:lang w:val="en-GB"/>
        </w:rPr>
        <w:t xml:space="preserve">. </w:t>
      </w:r>
      <w:r w:rsidR="00102AEC" w:rsidRPr="00F9351B">
        <w:rPr>
          <w:rFonts w:ascii="Times New Roman" w:hAnsi="Times New Roman" w:cs="Times New Roman"/>
          <w:lang w:val="en-GB"/>
        </w:rPr>
        <w:t>S</w:t>
      </w:r>
      <w:r w:rsidR="00D576DD" w:rsidRPr="00F9351B">
        <w:rPr>
          <w:rFonts w:ascii="Times New Roman" w:hAnsi="Times New Roman" w:cs="Times New Roman"/>
          <w:lang w:val="en-GB"/>
        </w:rPr>
        <w:t xml:space="preserve">hallow Moho </w:t>
      </w:r>
      <w:r w:rsidR="00FD1B5B">
        <w:rPr>
          <w:rFonts w:ascii="Times New Roman" w:hAnsi="Times New Roman" w:cs="Times New Roman"/>
          <w:lang w:val="en-GB"/>
        </w:rPr>
        <w:t>depths (less than 18</w:t>
      </w:r>
      <w:r w:rsidR="00102AEC" w:rsidRPr="00F9351B">
        <w:rPr>
          <w:rFonts w:ascii="Times New Roman" w:hAnsi="Times New Roman" w:cs="Times New Roman"/>
          <w:lang w:val="en-GB"/>
        </w:rPr>
        <w:t xml:space="preserve"> km) </w:t>
      </w:r>
      <w:r w:rsidR="00D576DD" w:rsidRPr="00F9351B">
        <w:rPr>
          <w:rFonts w:ascii="Times New Roman" w:hAnsi="Times New Roman" w:cs="Times New Roman"/>
          <w:lang w:val="en-GB"/>
        </w:rPr>
        <w:t>domina</w:t>
      </w:r>
      <w:r w:rsidR="005803BD" w:rsidRPr="00F9351B">
        <w:rPr>
          <w:rFonts w:ascii="Times New Roman" w:hAnsi="Times New Roman" w:cs="Times New Roman"/>
          <w:lang w:val="en-GB"/>
        </w:rPr>
        <w:t xml:space="preserve">te in the </w:t>
      </w:r>
      <w:r w:rsidR="00102AEC" w:rsidRPr="00F9351B">
        <w:rPr>
          <w:rFonts w:ascii="Times New Roman" w:hAnsi="Times New Roman" w:cs="Times New Roman"/>
          <w:lang w:val="en-GB"/>
        </w:rPr>
        <w:t>north-south-</w:t>
      </w:r>
      <w:r w:rsidR="002E3616" w:rsidRPr="00F9351B">
        <w:rPr>
          <w:rFonts w:ascii="Times New Roman" w:hAnsi="Times New Roman" w:cs="Times New Roman"/>
          <w:lang w:val="en-GB"/>
        </w:rPr>
        <w:t>striking</w:t>
      </w:r>
      <w:r w:rsidR="005803BD" w:rsidRPr="00F9351B">
        <w:rPr>
          <w:rFonts w:ascii="Times New Roman" w:hAnsi="Times New Roman" w:cs="Times New Roman"/>
          <w:lang w:val="en-GB"/>
        </w:rPr>
        <w:t xml:space="preserve"> </w:t>
      </w:r>
      <w:r w:rsidR="002E3616" w:rsidRPr="00F9351B">
        <w:rPr>
          <w:rFonts w:ascii="Times New Roman" w:hAnsi="Times New Roman" w:cs="Times New Roman"/>
          <w:lang w:val="en-GB"/>
        </w:rPr>
        <w:t>sedimentary</w:t>
      </w:r>
      <w:r w:rsidR="005803BD" w:rsidRPr="00F9351B">
        <w:rPr>
          <w:rFonts w:ascii="Times New Roman" w:hAnsi="Times New Roman" w:cs="Times New Roman"/>
          <w:lang w:val="en-GB"/>
        </w:rPr>
        <w:t xml:space="preserve"> basins, such as </w:t>
      </w:r>
      <w:r w:rsidR="00102AEC" w:rsidRPr="00F9351B">
        <w:rPr>
          <w:rFonts w:ascii="Times New Roman" w:hAnsi="Times New Roman" w:cs="Times New Roman"/>
          <w:lang w:val="en-GB"/>
        </w:rPr>
        <w:t xml:space="preserve">the </w:t>
      </w:r>
      <w:r w:rsidR="005803BD" w:rsidRPr="00F9351B">
        <w:rPr>
          <w:rFonts w:ascii="Times New Roman" w:hAnsi="Times New Roman" w:cs="Times New Roman"/>
          <w:lang w:val="en-GB"/>
        </w:rPr>
        <w:t xml:space="preserve">VLB, </w:t>
      </w:r>
      <w:r w:rsidR="00102AEC" w:rsidRPr="00F9351B">
        <w:rPr>
          <w:rFonts w:ascii="Times New Roman" w:hAnsi="Times New Roman" w:cs="Times New Roman"/>
          <w:lang w:val="en-GB"/>
        </w:rPr>
        <w:t xml:space="preserve">the </w:t>
      </w:r>
      <w:r w:rsidR="005803BD" w:rsidRPr="00F9351B">
        <w:rPr>
          <w:rFonts w:ascii="Times New Roman" w:hAnsi="Times New Roman" w:cs="Times New Roman"/>
          <w:lang w:val="en-GB"/>
        </w:rPr>
        <w:t xml:space="preserve">Central Trough, </w:t>
      </w:r>
      <w:r w:rsidR="00102AEC" w:rsidRPr="00F9351B">
        <w:rPr>
          <w:rFonts w:ascii="Times New Roman" w:hAnsi="Times New Roman" w:cs="Times New Roman"/>
          <w:lang w:val="en-GB"/>
        </w:rPr>
        <w:t xml:space="preserve">and the </w:t>
      </w:r>
      <w:r w:rsidR="005803BD" w:rsidRPr="00F9351B">
        <w:rPr>
          <w:rFonts w:ascii="Times New Roman" w:hAnsi="Times New Roman" w:cs="Times New Roman"/>
          <w:lang w:val="en-GB"/>
        </w:rPr>
        <w:t xml:space="preserve">Northern </w:t>
      </w:r>
      <w:r w:rsidR="007514E1" w:rsidRPr="00F9351B">
        <w:rPr>
          <w:rFonts w:ascii="Times New Roman" w:hAnsi="Times New Roman" w:cs="Times New Roman"/>
          <w:lang w:val="en-GB"/>
        </w:rPr>
        <w:t>Basin</w:t>
      </w:r>
      <w:r w:rsidR="00DD174A" w:rsidRPr="00F9351B">
        <w:rPr>
          <w:rFonts w:ascii="Times New Roman" w:hAnsi="Times New Roman" w:cs="Times New Roman"/>
          <w:lang w:val="en-GB"/>
        </w:rPr>
        <w:t xml:space="preserve">, suggesting that the thin crust is the consequence of </w:t>
      </w:r>
      <w:r w:rsidR="00A71BA3" w:rsidRPr="00F9351B">
        <w:rPr>
          <w:rFonts w:ascii="Times New Roman" w:hAnsi="Times New Roman" w:cs="Times New Roman"/>
          <w:lang w:val="en-GB"/>
        </w:rPr>
        <w:t xml:space="preserve">episodic </w:t>
      </w:r>
      <w:r w:rsidR="00DD174A" w:rsidRPr="00F9351B">
        <w:rPr>
          <w:rFonts w:ascii="Times New Roman" w:hAnsi="Times New Roman" w:cs="Times New Roman"/>
          <w:lang w:val="en-GB"/>
        </w:rPr>
        <w:t>extensional tectonics</w:t>
      </w:r>
      <w:r w:rsidR="007514E1" w:rsidRPr="00F9351B">
        <w:rPr>
          <w:rFonts w:ascii="Times New Roman" w:hAnsi="Times New Roman" w:cs="Times New Roman"/>
          <w:lang w:val="en-GB"/>
        </w:rPr>
        <w:t>. Compared with</w:t>
      </w:r>
      <w:r w:rsidR="00102AEC" w:rsidRPr="00F9351B">
        <w:rPr>
          <w:rFonts w:ascii="Times New Roman" w:hAnsi="Times New Roman" w:cs="Times New Roman"/>
          <w:lang w:val="en-GB"/>
        </w:rPr>
        <w:t xml:space="preserve"> the</w:t>
      </w:r>
      <w:r w:rsidR="007514E1" w:rsidRPr="00F9351B">
        <w:rPr>
          <w:rFonts w:ascii="Times New Roman" w:hAnsi="Times New Roman" w:cs="Times New Roman"/>
          <w:lang w:val="en-GB"/>
        </w:rPr>
        <w:t xml:space="preserve"> other basins, the </w:t>
      </w:r>
      <w:r w:rsidR="00FF2FD7" w:rsidRPr="00F9351B">
        <w:rPr>
          <w:rFonts w:ascii="Times New Roman" w:hAnsi="Times New Roman" w:cs="Times New Roman"/>
          <w:lang w:val="en-GB"/>
        </w:rPr>
        <w:t>variations in</w:t>
      </w:r>
      <w:r w:rsidR="00102AEC" w:rsidRPr="00F9351B">
        <w:rPr>
          <w:rFonts w:ascii="Times New Roman" w:hAnsi="Times New Roman" w:cs="Times New Roman"/>
          <w:lang w:val="en-GB"/>
        </w:rPr>
        <w:t xml:space="preserve"> </w:t>
      </w:r>
      <w:r w:rsidR="00102AEC" w:rsidRPr="00F9351B">
        <w:rPr>
          <w:rFonts w:ascii="Times New Roman" w:hAnsi="Times New Roman" w:cs="Times New Roman"/>
          <w:lang w:val="en-GB"/>
        </w:rPr>
        <w:lastRenderedPageBreak/>
        <w:t>the</w:t>
      </w:r>
      <w:r w:rsidR="005930FC" w:rsidRPr="00F9351B">
        <w:rPr>
          <w:rFonts w:ascii="Times New Roman" w:hAnsi="Times New Roman" w:cs="Times New Roman"/>
          <w:lang w:val="en-GB"/>
        </w:rPr>
        <w:t xml:space="preserve"> Moho depth in the </w:t>
      </w:r>
      <w:r w:rsidR="007514E1" w:rsidRPr="00F9351B">
        <w:rPr>
          <w:rFonts w:ascii="Times New Roman" w:hAnsi="Times New Roman" w:cs="Times New Roman"/>
          <w:lang w:val="en-GB"/>
        </w:rPr>
        <w:t>Eastern Basin</w:t>
      </w:r>
      <w:r w:rsidR="005930FC" w:rsidRPr="00F9351B">
        <w:rPr>
          <w:rFonts w:ascii="Times New Roman" w:hAnsi="Times New Roman" w:cs="Times New Roman"/>
          <w:lang w:val="en-GB"/>
        </w:rPr>
        <w:t xml:space="preserve"> </w:t>
      </w:r>
      <w:r w:rsidR="00E46F01">
        <w:rPr>
          <w:rFonts w:ascii="Times New Roman" w:hAnsi="Times New Roman" w:cs="Times New Roman"/>
          <w:lang w:val="en-GB"/>
        </w:rPr>
        <w:t>appears</w:t>
      </w:r>
      <w:r w:rsidR="005930FC" w:rsidRPr="00F9351B">
        <w:rPr>
          <w:rFonts w:ascii="Times New Roman" w:hAnsi="Times New Roman" w:cs="Times New Roman"/>
          <w:lang w:val="en-GB"/>
        </w:rPr>
        <w:t xml:space="preserve"> quite flat</w:t>
      </w:r>
      <w:r w:rsidR="00CC5AF1" w:rsidRPr="00F9351B">
        <w:rPr>
          <w:rFonts w:ascii="Times New Roman" w:hAnsi="Times New Roman" w:cs="Times New Roman"/>
          <w:lang w:val="en-GB"/>
        </w:rPr>
        <w:t xml:space="preserve">, </w:t>
      </w:r>
      <w:r w:rsidR="00102AEC" w:rsidRPr="00F9351B">
        <w:rPr>
          <w:rFonts w:ascii="Times New Roman" w:hAnsi="Times New Roman" w:cs="Times New Roman"/>
          <w:lang w:val="en-GB"/>
        </w:rPr>
        <w:t xml:space="preserve">and remain at </w:t>
      </w:r>
      <w:r w:rsidR="00CC5AF1" w:rsidRPr="00F9351B">
        <w:rPr>
          <w:rFonts w:ascii="Times New Roman" w:hAnsi="Times New Roman" w:cs="Times New Roman"/>
          <w:lang w:val="en-GB"/>
        </w:rPr>
        <w:t>approximately 18 km</w:t>
      </w:r>
      <w:r w:rsidR="005930FC" w:rsidRPr="00F9351B">
        <w:rPr>
          <w:rFonts w:ascii="Times New Roman" w:hAnsi="Times New Roman" w:cs="Times New Roman"/>
          <w:lang w:val="en-GB"/>
        </w:rPr>
        <w:t>.</w:t>
      </w:r>
      <w:r w:rsidR="007514E1" w:rsidRPr="00F9351B">
        <w:rPr>
          <w:rFonts w:ascii="Times New Roman" w:hAnsi="Times New Roman" w:cs="Times New Roman"/>
          <w:lang w:val="en-GB"/>
        </w:rPr>
        <w:t xml:space="preserve"> </w:t>
      </w:r>
      <w:r w:rsidR="00A64EDC" w:rsidRPr="00F9351B">
        <w:rPr>
          <w:rFonts w:ascii="Times New Roman" w:hAnsi="Times New Roman" w:cs="Times New Roman"/>
          <w:lang w:val="en-GB"/>
        </w:rPr>
        <w:t>In contrast,</w:t>
      </w:r>
      <w:r w:rsidR="00E46F01">
        <w:rPr>
          <w:rFonts w:ascii="Times New Roman" w:hAnsi="Times New Roman" w:cs="Times New Roman"/>
          <w:lang w:val="en-GB"/>
        </w:rPr>
        <w:t xml:space="preserve"> </w:t>
      </w:r>
      <w:r w:rsidR="005803BD" w:rsidRPr="00F9351B">
        <w:rPr>
          <w:rFonts w:ascii="Times New Roman" w:hAnsi="Times New Roman" w:cs="Times New Roman"/>
          <w:lang w:val="en-GB"/>
        </w:rPr>
        <w:t xml:space="preserve">the Iselin Bank is </w:t>
      </w:r>
      <w:r w:rsidR="00102AEC" w:rsidRPr="00F9351B">
        <w:rPr>
          <w:rFonts w:ascii="Times New Roman" w:hAnsi="Times New Roman" w:cs="Times New Roman"/>
          <w:lang w:val="en-GB"/>
        </w:rPr>
        <w:t>characteri</w:t>
      </w:r>
      <w:r w:rsidR="003A431F" w:rsidRPr="00F9351B">
        <w:rPr>
          <w:rFonts w:ascii="Times New Roman" w:hAnsi="Times New Roman" w:cs="Times New Roman"/>
          <w:lang w:val="en-GB"/>
        </w:rPr>
        <w:t>zed</w:t>
      </w:r>
      <w:r w:rsidR="00102AEC" w:rsidRPr="00F9351B">
        <w:rPr>
          <w:rFonts w:ascii="Times New Roman" w:hAnsi="Times New Roman" w:cs="Times New Roman"/>
          <w:lang w:val="en-GB"/>
        </w:rPr>
        <w:t xml:space="preserve"> by</w:t>
      </w:r>
      <w:r w:rsidR="005803BD" w:rsidRPr="00F9351B">
        <w:rPr>
          <w:rFonts w:ascii="Times New Roman" w:hAnsi="Times New Roman" w:cs="Times New Roman"/>
          <w:lang w:val="en-GB"/>
        </w:rPr>
        <w:t xml:space="preserve"> </w:t>
      </w:r>
      <w:r w:rsidR="00102AEC" w:rsidRPr="00F9351B">
        <w:rPr>
          <w:rFonts w:ascii="Times New Roman" w:hAnsi="Times New Roman" w:cs="Times New Roman"/>
          <w:lang w:val="en-GB"/>
        </w:rPr>
        <w:t>greater depths to the</w:t>
      </w:r>
      <w:r w:rsidR="005803BD" w:rsidRPr="00F9351B">
        <w:rPr>
          <w:rFonts w:ascii="Times New Roman" w:hAnsi="Times New Roman" w:cs="Times New Roman"/>
          <w:lang w:val="en-GB"/>
        </w:rPr>
        <w:t xml:space="preserve"> Moho</w:t>
      </w:r>
      <w:r w:rsidR="003A3E66">
        <w:rPr>
          <w:rFonts w:ascii="Times New Roman" w:hAnsi="Times New Roman" w:cs="Times New Roman"/>
          <w:lang w:val="en-GB"/>
        </w:rPr>
        <w:t xml:space="preserve"> (~30</w:t>
      </w:r>
      <w:r w:rsidR="005D2506" w:rsidRPr="00F9351B">
        <w:rPr>
          <w:rFonts w:ascii="Times New Roman" w:hAnsi="Times New Roman" w:cs="Times New Roman"/>
          <w:lang w:val="en-GB"/>
        </w:rPr>
        <w:t xml:space="preserve"> km)</w:t>
      </w:r>
      <w:r w:rsidR="00102AEC" w:rsidRPr="00F9351B">
        <w:rPr>
          <w:rFonts w:ascii="Times New Roman" w:hAnsi="Times New Roman" w:cs="Times New Roman"/>
          <w:lang w:val="en-GB"/>
        </w:rPr>
        <w:t>,</w:t>
      </w:r>
      <w:r w:rsidR="005D2506" w:rsidRPr="00F9351B">
        <w:rPr>
          <w:rFonts w:ascii="Times New Roman" w:hAnsi="Times New Roman" w:cs="Times New Roman"/>
          <w:lang w:val="en-GB"/>
        </w:rPr>
        <w:t xml:space="preserve"> and the deeper values extend to the Central High </w:t>
      </w:r>
      <w:r w:rsidR="00102AEC" w:rsidRPr="00F9351B">
        <w:rPr>
          <w:rFonts w:ascii="Times New Roman" w:hAnsi="Times New Roman" w:cs="Times New Roman"/>
          <w:lang w:val="en-GB"/>
        </w:rPr>
        <w:t>to</w:t>
      </w:r>
      <w:r w:rsidR="00E80565">
        <w:rPr>
          <w:rFonts w:ascii="Times New Roman" w:hAnsi="Times New Roman" w:cs="Times New Roman"/>
          <w:lang w:val="en-GB"/>
        </w:rPr>
        <w:t xml:space="preserve"> </w:t>
      </w:r>
      <w:r w:rsidR="005D2506" w:rsidRPr="00F9351B">
        <w:rPr>
          <w:rFonts w:ascii="Times New Roman" w:hAnsi="Times New Roman" w:cs="Times New Roman"/>
          <w:lang w:val="en-GB"/>
        </w:rPr>
        <w:t>the south</w:t>
      </w:r>
      <w:r w:rsidR="00893638" w:rsidRPr="00F9351B">
        <w:rPr>
          <w:rFonts w:ascii="Times New Roman" w:hAnsi="Times New Roman" w:cs="Times New Roman"/>
          <w:lang w:val="en-GB"/>
        </w:rPr>
        <w:t xml:space="preserve">. </w:t>
      </w:r>
      <w:proofErr w:type="spellStart"/>
      <w:r w:rsidR="00E434EC" w:rsidRPr="00F9351B">
        <w:rPr>
          <w:rFonts w:ascii="Times New Roman" w:hAnsi="Times New Roman" w:cs="Times New Roman"/>
          <w:lang w:val="en-GB"/>
        </w:rPr>
        <w:t>Cande</w:t>
      </w:r>
      <w:proofErr w:type="spellEnd"/>
      <w:r w:rsidR="00E434EC" w:rsidRPr="00F9351B">
        <w:rPr>
          <w:rFonts w:ascii="Times New Roman" w:hAnsi="Times New Roman" w:cs="Times New Roman"/>
          <w:lang w:val="en-GB"/>
        </w:rPr>
        <w:t xml:space="preserve"> </w:t>
      </w:r>
      <w:r w:rsidR="00293CB4" w:rsidRPr="00F9351B">
        <w:rPr>
          <w:rFonts w:ascii="Times New Roman" w:hAnsi="Times New Roman" w:cs="Times New Roman"/>
          <w:lang w:val="en-GB"/>
        </w:rPr>
        <w:t>&amp;</w:t>
      </w:r>
      <w:r w:rsidR="00E434EC" w:rsidRPr="00F9351B">
        <w:rPr>
          <w:rFonts w:ascii="Times New Roman" w:hAnsi="Times New Roman" w:cs="Times New Roman"/>
          <w:lang w:val="en-GB"/>
        </w:rPr>
        <w:t xml:space="preserve"> Stock (2004) suggested that the Iselin Bank separated</w:t>
      </w:r>
      <w:r w:rsidR="00102AEC" w:rsidRPr="00F9351B">
        <w:rPr>
          <w:rFonts w:ascii="Times New Roman" w:hAnsi="Times New Roman" w:cs="Times New Roman"/>
          <w:lang w:val="en-GB"/>
        </w:rPr>
        <w:t xml:space="preserve"> slowly</w:t>
      </w:r>
      <w:r w:rsidR="00E434EC" w:rsidRPr="00F9351B">
        <w:rPr>
          <w:rFonts w:ascii="Times New Roman" w:hAnsi="Times New Roman" w:cs="Times New Roman"/>
          <w:lang w:val="en-GB"/>
        </w:rPr>
        <w:t xml:space="preserve"> from </w:t>
      </w:r>
      <w:ins w:id="188" w:author="ji appple" w:date="2018-07-18T15:08:00Z">
        <w:r w:rsidR="00C555AB">
          <w:rPr>
            <w:rFonts w:ascii="Times New Roman" w:hAnsi="Times New Roman" w:cs="Times New Roman"/>
            <w:lang w:val="en-GB"/>
          </w:rPr>
          <w:t>n</w:t>
        </w:r>
      </w:ins>
      <w:del w:id="189" w:author="ji appple" w:date="2018-07-18T15:08:00Z">
        <w:r w:rsidR="00E434EC" w:rsidRPr="00F9351B" w:rsidDel="00C555AB">
          <w:rPr>
            <w:rFonts w:ascii="Times New Roman" w:hAnsi="Times New Roman" w:cs="Times New Roman"/>
            <w:lang w:val="en-GB"/>
          </w:rPr>
          <w:delText>N</w:delText>
        </w:r>
      </w:del>
      <w:r w:rsidR="00E434EC" w:rsidRPr="00F9351B">
        <w:rPr>
          <w:rFonts w:ascii="Times New Roman" w:hAnsi="Times New Roman" w:cs="Times New Roman"/>
          <w:lang w:val="en-GB"/>
        </w:rPr>
        <w:t>orthern Victoria Land</w:t>
      </w:r>
      <w:r w:rsidR="00897ACE" w:rsidRPr="00F9351B">
        <w:rPr>
          <w:rFonts w:ascii="Times New Roman" w:hAnsi="Times New Roman" w:cs="Times New Roman"/>
          <w:lang w:val="en-GB"/>
        </w:rPr>
        <w:t xml:space="preserve"> </w:t>
      </w:r>
      <w:r w:rsidR="00E434EC" w:rsidRPr="00F9351B">
        <w:rPr>
          <w:rFonts w:ascii="Times New Roman" w:hAnsi="Times New Roman" w:cs="Times New Roman"/>
          <w:lang w:val="en-GB"/>
        </w:rPr>
        <w:t xml:space="preserve">and </w:t>
      </w:r>
      <w:r w:rsidR="00102AEC" w:rsidRPr="00F9351B">
        <w:rPr>
          <w:rFonts w:ascii="Times New Roman" w:hAnsi="Times New Roman" w:cs="Times New Roman"/>
          <w:lang w:val="en-GB"/>
        </w:rPr>
        <w:t xml:space="preserve">was </w:t>
      </w:r>
      <w:r w:rsidR="00E434EC" w:rsidRPr="00F9351B">
        <w:rPr>
          <w:rFonts w:ascii="Times New Roman" w:hAnsi="Times New Roman" w:cs="Times New Roman"/>
          <w:lang w:val="en-GB"/>
        </w:rPr>
        <w:t>adjacent to</w:t>
      </w:r>
      <w:r w:rsidR="00102AEC" w:rsidRPr="00F9351B">
        <w:rPr>
          <w:rFonts w:ascii="Times New Roman" w:hAnsi="Times New Roman" w:cs="Times New Roman"/>
          <w:lang w:val="en-GB"/>
        </w:rPr>
        <w:t xml:space="preserve"> the</w:t>
      </w:r>
      <w:r w:rsidR="00E434EC" w:rsidRPr="00F9351B">
        <w:rPr>
          <w:rFonts w:ascii="Times New Roman" w:hAnsi="Times New Roman" w:cs="Times New Roman"/>
          <w:lang w:val="en-GB"/>
        </w:rPr>
        <w:t xml:space="preserve"> continental margin of Cape Adare before 61.1</w:t>
      </w:r>
      <w:r w:rsidR="003B4FAE" w:rsidRPr="00F9351B">
        <w:rPr>
          <w:rFonts w:ascii="Times New Roman" w:hAnsi="Times New Roman" w:cs="Times New Roman"/>
          <w:lang w:val="en-GB"/>
        </w:rPr>
        <w:t xml:space="preserve"> </w:t>
      </w:r>
      <w:r w:rsidR="00C16EF6" w:rsidRPr="00F9351B">
        <w:rPr>
          <w:rFonts w:ascii="Times New Roman" w:hAnsi="Times New Roman" w:cs="Times New Roman"/>
          <w:lang w:val="en-GB"/>
        </w:rPr>
        <w:t>Ma</w:t>
      </w:r>
      <w:r w:rsidR="003B4FAE" w:rsidRPr="00F9351B">
        <w:rPr>
          <w:rFonts w:ascii="Times New Roman" w:hAnsi="Times New Roman" w:cs="Times New Roman"/>
          <w:lang w:val="en-GB"/>
        </w:rPr>
        <w:t>.</w:t>
      </w:r>
      <w:r w:rsidR="00E434EC" w:rsidRPr="00F9351B">
        <w:rPr>
          <w:rFonts w:ascii="Times New Roman" w:hAnsi="Times New Roman" w:cs="Times New Roman"/>
          <w:lang w:val="en-GB"/>
        </w:rPr>
        <w:t xml:space="preserve"> </w:t>
      </w:r>
      <w:r w:rsidR="003B4FAE" w:rsidRPr="00F9351B">
        <w:rPr>
          <w:rFonts w:ascii="Times New Roman" w:hAnsi="Times New Roman" w:cs="Times New Roman"/>
          <w:lang w:val="en-GB"/>
        </w:rPr>
        <w:t xml:space="preserve">Consequently, we </w:t>
      </w:r>
      <w:r w:rsidR="00897ACE" w:rsidRPr="00F9351B">
        <w:rPr>
          <w:rFonts w:ascii="Times New Roman" w:hAnsi="Times New Roman" w:cs="Times New Roman"/>
          <w:lang w:val="en-GB"/>
        </w:rPr>
        <w:t>suggest</w:t>
      </w:r>
      <w:r w:rsidR="003B4FAE" w:rsidRPr="00F9351B">
        <w:rPr>
          <w:rFonts w:ascii="Times New Roman" w:hAnsi="Times New Roman" w:cs="Times New Roman"/>
          <w:lang w:val="en-GB"/>
        </w:rPr>
        <w:t xml:space="preserve"> </w:t>
      </w:r>
      <w:r w:rsidR="00A71517" w:rsidRPr="00F9351B">
        <w:rPr>
          <w:rFonts w:ascii="Times New Roman" w:hAnsi="Times New Roman" w:cs="Times New Roman"/>
          <w:lang w:val="en-GB"/>
        </w:rPr>
        <w:t xml:space="preserve">that the relatively large </w:t>
      </w:r>
      <w:r w:rsidR="003B4FAE" w:rsidRPr="00F9351B">
        <w:rPr>
          <w:rFonts w:ascii="Times New Roman" w:hAnsi="Times New Roman" w:cs="Times New Roman"/>
          <w:lang w:val="en-GB"/>
        </w:rPr>
        <w:t xml:space="preserve">Moho </w:t>
      </w:r>
      <w:r w:rsidR="00A71517" w:rsidRPr="00F9351B">
        <w:rPr>
          <w:rFonts w:ascii="Times New Roman" w:hAnsi="Times New Roman" w:cs="Times New Roman"/>
          <w:lang w:val="en-GB"/>
        </w:rPr>
        <w:t xml:space="preserve">depths within </w:t>
      </w:r>
      <w:r w:rsidR="003B4FAE" w:rsidRPr="00F9351B">
        <w:rPr>
          <w:rFonts w:ascii="Times New Roman" w:hAnsi="Times New Roman" w:cs="Times New Roman"/>
          <w:lang w:val="en-GB"/>
        </w:rPr>
        <w:t xml:space="preserve">Iselin Bank </w:t>
      </w:r>
      <w:r w:rsidR="00F23855" w:rsidRPr="00F9351B">
        <w:rPr>
          <w:rFonts w:ascii="Times New Roman" w:hAnsi="Times New Roman" w:cs="Times New Roman"/>
          <w:lang w:val="en-GB"/>
        </w:rPr>
        <w:t>ma</w:t>
      </w:r>
      <w:r w:rsidR="00F23855" w:rsidRPr="00E44E10">
        <w:rPr>
          <w:rFonts w:ascii="Times New Roman" w:hAnsi="Times New Roman" w:cs="Times New Roman"/>
          <w:lang w:val="en-GB"/>
        </w:rPr>
        <w:t xml:space="preserve">y </w:t>
      </w:r>
      <w:del w:id="190" w:author="ji appple" w:date="2018-07-17T10:21:00Z">
        <w:r w:rsidR="00F23855" w:rsidRPr="00E44E10" w:rsidDel="007827A5">
          <w:rPr>
            <w:rFonts w:ascii="Times New Roman" w:hAnsi="Times New Roman" w:cs="Times New Roman"/>
            <w:lang w:val="en-GB"/>
          </w:rPr>
          <w:delText xml:space="preserve">belong </w:delText>
        </w:r>
        <w:r w:rsidR="00897ACE" w:rsidRPr="00E44E10" w:rsidDel="007827A5">
          <w:rPr>
            <w:rFonts w:ascii="Times New Roman" w:hAnsi="Times New Roman" w:cs="Times New Roman"/>
            <w:lang w:val="en-GB"/>
          </w:rPr>
          <w:delText>to</w:delText>
        </w:r>
        <w:r w:rsidR="003B4FAE" w:rsidRPr="00E44E10" w:rsidDel="007827A5">
          <w:rPr>
            <w:rFonts w:ascii="Times New Roman" w:hAnsi="Times New Roman" w:cs="Times New Roman"/>
            <w:lang w:val="en-GB"/>
          </w:rPr>
          <w:delText xml:space="preserve"> </w:delText>
        </w:r>
        <w:r w:rsidR="00C211AD" w:rsidRPr="00E44E10" w:rsidDel="007827A5">
          <w:rPr>
            <w:rFonts w:ascii="Times New Roman" w:hAnsi="Times New Roman" w:cs="Times New Roman"/>
            <w:lang w:val="en-GB"/>
          </w:rPr>
          <w:delText>a slight</w:delText>
        </w:r>
      </w:del>
      <w:ins w:id="191" w:author="ji appple" w:date="2018-07-17T10:21:00Z">
        <w:r w:rsidR="007827A5">
          <w:rPr>
            <w:rFonts w:ascii="Times New Roman" w:hAnsi="Times New Roman" w:cs="Times New Roman"/>
            <w:lang w:val="en-GB"/>
          </w:rPr>
          <w:t>indicate only minimal</w:t>
        </w:r>
      </w:ins>
      <w:r w:rsidR="003B4FAE" w:rsidRPr="00E44E10">
        <w:rPr>
          <w:rFonts w:ascii="Times New Roman" w:hAnsi="Times New Roman" w:cs="Times New Roman"/>
          <w:lang w:val="en-GB"/>
        </w:rPr>
        <w:t xml:space="preserve"> </w:t>
      </w:r>
      <w:r w:rsidR="00C211AD" w:rsidRPr="00E44E10">
        <w:rPr>
          <w:rFonts w:ascii="Times New Roman" w:hAnsi="Times New Roman" w:cs="Times New Roman"/>
          <w:lang w:val="en-GB"/>
        </w:rPr>
        <w:t xml:space="preserve">extension of the </w:t>
      </w:r>
      <w:r w:rsidR="003B4FAE" w:rsidRPr="00E44E10">
        <w:rPr>
          <w:rFonts w:ascii="Times New Roman" w:hAnsi="Times New Roman" w:cs="Times New Roman"/>
          <w:lang w:val="en-GB"/>
        </w:rPr>
        <w:t xml:space="preserve">continental crust. </w:t>
      </w:r>
      <w:r w:rsidR="00893638" w:rsidRPr="00F9351B">
        <w:rPr>
          <w:rFonts w:ascii="Times New Roman" w:hAnsi="Times New Roman" w:cs="Times New Roman"/>
          <w:lang w:val="en-GB"/>
        </w:rPr>
        <w:t>Another</w:t>
      </w:r>
      <w:r w:rsidR="009E081F" w:rsidRPr="00F9351B">
        <w:rPr>
          <w:rFonts w:ascii="Times New Roman" w:hAnsi="Times New Roman" w:cs="Times New Roman"/>
          <w:lang w:val="en-GB"/>
        </w:rPr>
        <w:t xml:space="preserve"> </w:t>
      </w:r>
      <w:r w:rsidR="00102AEC" w:rsidRPr="00F9351B">
        <w:rPr>
          <w:rFonts w:ascii="Times New Roman" w:hAnsi="Times New Roman" w:cs="Times New Roman"/>
          <w:lang w:val="en-GB"/>
        </w:rPr>
        <w:t>north-south</w:t>
      </w:r>
      <w:r w:rsidR="00C211AD" w:rsidRPr="00F9351B">
        <w:rPr>
          <w:rFonts w:ascii="Times New Roman" w:hAnsi="Times New Roman" w:cs="Times New Roman"/>
          <w:lang w:val="en-GB"/>
        </w:rPr>
        <w:t>-</w:t>
      </w:r>
      <w:r w:rsidR="009E081F" w:rsidRPr="00F9351B">
        <w:rPr>
          <w:rFonts w:ascii="Times New Roman" w:hAnsi="Times New Roman" w:cs="Times New Roman"/>
          <w:lang w:val="en-GB"/>
        </w:rPr>
        <w:t>striking</w:t>
      </w:r>
      <w:r w:rsidR="00893638" w:rsidRPr="00F9351B">
        <w:rPr>
          <w:rFonts w:ascii="Times New Roman" w:hAnsi="Times New Roman" w:cs="Times New Roman"/>
          <w:lang w:val="en-GB"/>
        </w:rPr>
        <w:t xml:space="preserve"> area</w:t>
      </w:r>
      <w:r w:rsidR="00C211AD" w:rsidRPr="00F9351B">
        <w:rPr>
          <w:rFonts w:ascii="Times New Roman" w:hAnsi="Times New Roman" w:cs="Times New Roman"/>
          <w:lang w:val="en-GB"/>
        </w:rPr>
        <w:t>,</w:t>
      </w:r>
      <w:r w:rsidR="00DF0002" w:rsidRPr="00F9351B">
        <w:rPr>
          <w:rFonts w:ascii="Times New Roman" w:hAnsi="Times New Roman" w:cs="Times New Roman"/>
          <w:lang w:val="en-GB"/>
        </w:rPr>
        <w:t xml:space="preserve"> Hallett Ridge</w:t>
      </w:r>
      <w:r w:rsidR="00C211AD" w:rsidRPr="00F9351B">
        <w:rPr>
          <w:rFonts w:ascii="Times New Roman" w:hAnsi="Times New Roman" w:cs="Times New Roman"/>
          <w:lang w:val="en-GB"/>
        </w:rPr>
        <w:t xml:space="preserve"> (</w:t>
      </w:r>
      <w:r w:rsidR="00DF0002" w:rsidRPr="00F9351B">
        <w:rPr>
          <w:rFonts w:ascii="Times New Roman" w:hAnsi="Times New Roman" w:cs="Times New Roman"/>
          <w:lang w:val="en-GB"/>
        </w:rPr>
        <w:t xml:space="preserve">not marked </w:t>
      </w:r>
      <w:ins w:id="192" w:author="ji appple" w:date="2018-07-17T10:22:00Z">
        <w:r w:rsidR="00644B4A">
          <w:rPr>
            <w:rFonts w:ascii="Times New Roman" w:hAnsi="Times New Roman" w:cs="Times New Roman"/>
            <w:lang w:val="en-GB"/>
          </w:rPr>
          <w:t xml:space="preserve">in Fig. 7 </w:t>
        </w:r>
      </w:ins>
      <w:r w:rsidR="00DF0002" w:rsidRPr="00F9351B">
        <w:rPr>
          <w:rFonts w:ascii="Times New Roman" w:hAnsi="Times New Roman" w:cs="Times New Roman"/>
          <w:lang w:val="en-GB"/>
        </w:rPr>
        <w:t xml:space="preserve">due to </w:t>
      </w:r>
      <w:r w:rsidR="00C211AD" w:rsidRPr="00F9351B">
        <w:rPr>
          <w:rFonts w:ascii="Times New Roman" w:hAnsi="Times New Roman" w:cs="Times New Roman"/>
          <w:lang w:val="en-GB"/>
        </w:rPr>
        <w:t xml:space="preserve">its </w:t>
      </w:r>
      <w:r w:rsidR="00DF0002" w:rsidRPr="00F9351B">
        <w:rPr>
          <w:rFonts w:ascii="Times New Roman" w:hAnsi="Times New Roman" w:cs="Times New Roman"/>
          <w:lang w:val="en-GB"/>
        </w:rPr>
        <w:t>small scale)</w:t>
      </w:r>
      <w:r w:rsidR="00C211AD" w:rsidRPr="00F9351B">
        <w:rPr>
          <w:rFonts w:ascii="Times New Roman" w:hAnsi="Times New Roman" w:cs="Times New Roman"/>
          <w:lang w:val="en-GB"/>
        </w:rPr>
        <w:t>,</w:t>
      </w:r>
      <w:r w:rsidR="00DF0002" w:rsidRPr="00F9351B">
        <w:rPr>
          <w:rFonts w:ascii="Times New Roman" w:hAnsi="Times New Roman" w:cs="Times New Roman"/>
          <w:lang w:val="en-GB"/>
        </w:rPr>
        <w:t xml:space="preserve"> </w:t>
      </w:r>
      <w:r w:rsidR="00A71517" w:rsidRPr="00F9351B">
        <w:rPr>
          <w:rFonts w:ascii="Times New Roman" w:hAnsi="Times New Roman" w:cs="Times New Roman"/>
          <w:lang w:val="en-GB"/>
        </w:rPr>
        <w:t>that displays large Moho depths</w:t>
      </w:r>
      <w:r w:rsidR="00DF0002" w:rsidRPr="00F9351B">
        <w:rPr>
          <w:rFonts w:ascii="Times New Roman" w:hAnsi="Times New Roman" w:cs="Times New Roman"/>
          <w:lang w:val="en-GB"/>
        </w:rPr>
        <w:t xml:space="preserve"> </w:t>
      </w:r>
      <w:r w:rsidR="00917F98" w:rsidRPr="00F9351B">
        <w:rPr>
          <w:rFonts w:ascii="Times New Roman" w:hAnsi="Times New Roman" w:cs="Times New Roman"/>
          <w:lang w:val="en-GB"/>
        </w:rPr>
        <w:t>is loc</w:t>
      </w:r>
      <w:r w:rsidR="00DF0002" w:rsidRPr="00F9351B">
        <w:rPr>
          <w:rFonts w:ascii="Times New Roman" w:hAnsi="Times New Roman" w:cs="Times New Roman"/>
          <w:lang w:val="en-GB"/>
        </w:rPr>
        <w:t xml:space="preserve">ated between </w:t>
      </w:r>
      <w:r w:rsidR="00C211AD" w:rsidRPr="00F9351B">
        <w:rPr>
          <w:rFonts w:ascii="Times New Roman" w:hAnsi="Times New Roman" w:cs="Times New Roman"/>
          <w:lang w:val="en-GB"/>
        </w:rPr>
        <w:t xml:space="preserve">the </w:t>
      </w:r>
      <w:r w:rsidR="00917F98" w:rsidRPr="00F9351B">
        <w:rPr>
          <w:rFonts w:ascii="Times New Roman" w:hAnsi="Times New Roman" w:cs="Times New Roman"/>
          <w:lang w:val="en-GB"/>
        </w:rPr>
        <w:t>Northern Basin</w:t>
      </w:r>
      <w:r w:rsidR="00893638" w:rsidRPr="00F9351B">
        <w:rPr>
          <w:rFonts w:ascii="Times New Roman" w:hAnsi="Times New Roman" w:cs="Times New Roman"/>
          <w:lang w:val="en-GB"/>
        </w:rPr>
        <w:t xml:space="preserve"> </w:t>
      </w:r>
      <w:r w:rsidR="00DF0002" w:rsidRPr="00F9351B">
        <w:rPr>
          <w:rFonts w:ascii="Times New Roman" w:hAnsi="Times New Roman" w:cs="Times New Roman"/>
          <w:lang w:val="en-GB"/>
        </w:rPr>
        <w:t xml:space="preserve">and </w:t>
      </w:r>
      <w:r w:rsidR="00C211AD" w:rsidRPr="00F9351B">
        <w:rPr>
          <w:rFonts w:ascii="Times New Roman" w:hAnsi="Times New Roman" w:cs="Times New Roman"/>
          <w:lang w:val="en-GB"/>
        </w:rPr>
        <w:t>the</w:t>
      </w:r>
      <w:r w:rsidR="00E80565">
        <w:rPr>
          <w:rFonts w:ascii="Times New Roman" w:hAnsi="Times New Roman" w:cs="Times New Roman"/>
          <w:lang w:val="en-GB"/>
        </w:rPr>
        <w:t xml:space="preserve"> </w:t>
      </w:r>
      <w:r w:rsidR="00DF0002" w:rsidRPr="00F9351B">
        <w:rPr>
          <w:rFonts w:ascii="Times New Roman" w:hAnsi="Times New Roman" w:cs="Times New Roman"/>
          <w:lang w:val="en-GB"/>
        </w:rPr>
        <w:t>Northern Central T</w:t>
      </w:r>
      <w:r w:rsidR="004314CC" w:rsidRPr="00F9351B">
        <w:rPr>
          <w:rFonts w:ascii="Times New Roman" w:hAnsi="Times New Roman" w:cs="Times New Roman"/>
          <w:lang w:val="en-GB"/>
        </w:rPr>
        <w:t>rough</w:t>
      </w:r>
      <w:r w:rsidR="00AB377C">
        <w:rPr>
          <w:rFonts w:ascii="Times New Roman" w:hAnsi="Times New Roman" w:cs="Times New Roman" w:hint="eastAsia"/>
          <w:lang w:val="en-GB"/>
        </w:rPr>
        <w:t xml:space="preserve">. </w:t>
      </w:r>
      <w:r w:rsidR="00AB377C">
        <w:rPr>
          <w:rFonts w:ascii="Times New Roman" w:hAnsi="Times New Roman" w:cs="Times New Roman"/>
          <w:lang w:val="en-GB"/>
        </w:rPr>
        <w:t xml:space="preserve">The </w:t>
      </w:r>
      <w:r w:rsidR="00AA6404">
        <w:rPr>
          <w:rFonts w:ascii="Times New Roman" w:hAnsi="Times New Roman" w:cs="Times New Roman"/>
          <w:lang w:val="en-GB"/>
        </w:rPr>
        <w:t>positive</w:t>
      </w:r>
      <w:r w:rsidR="00AB377C">
        <w:rPr>
          <w:rFonts w:ascii="Times New Roman" w:hAnsi="Times New Roman" w:cs="Times New Roman"/>
          <w:lang w:val="en-GB"/>
        </w:rPr>
        <w:t xml:space="preserve"> </w:t>
      </w:r>
      <w:r w:rsidR="00AA6404">
        <w:rPr>
          <w:rFonts w:ascii="Times New Roman" w:hAnsi="Times New Roman" w:cs="Times New Roman"/>
          <w:lang w:val="en-GB"/>
        </w:rPr>
        <w:t>misfits</w:t>
      </w:r>
      <w:r w:rsidR="00AB377C" w:rsidRPr="00F9351B">
        <w:rPr>
          <w:rFonts w:ascii="Times New Roman" w:hAnsi="Times New Roman" w:cs="Times New Roman"/>
          <w:lang w:val="en-GB"/>
        </w:rPr>
        <w:t xml:space="preserve"> </w:t>
      </w:r>
      <w:r w:rsidR="00AB377C">
        <w:rPr>
          <w:rFonts w:ascii="Times New Roman" w:hAnsi="Times New Roman" w:cs="Times New Roman"/>
          <w:lang w:val="en-GB"/>
        </w:rPr>
        <w:t xml:space="preserve">in </w:t>
      </w:r>
      <w:r w:rsidR="00AA6404">
        <w:rPr>
          <w:rFonts w:ascii="Times New Roman" w:hAnsi="Times New Roman" w:cs="Times New Roman"/>
          <w:lang w:val="en-GB"/>
        </w:rPr>
        <w:t>this area (</w:t>
      </w:r>
      <w:r w:rsidR="00AB377C">
        <w:rPr>
          <w:rFonts w:ascii="Times New Roman" w:hAnsi="Times New Roman" w:cs="Times New Roman"/>
          <w:lang w:val="en-GB"/>
        </w:rPr>
        <w:t>Fig. 5b</w:t>
      </w:r>
      <w:r w:rsidR="00AA6404">
        <w:rPr>
          <w:rFonts w:ascii="Times New Roman" w:hAnsi="Times New Roman" w:cs="Times New Roman"/>
          <w:lang w:val="en-GB"/>
        </w:rPr>
        <w:t xml:space="preserve">) reflect the predicted </w:t>
      </w:r>
      <w:r w:rsidR="00AA6404" w:rsidRPr="00F9351B">
        <w:rPr>
          <w:rFonts w:ascii="Times New Roman" w:hAnsi="Times New Roman" w:cs="Times New Roman"/>
          <w:lang w:val="en-GB"/>
        </w:rPr>
        <w:t>gravity anomalies</w:t>
      </w:r>
      <w:r w:rsidR="00AA6404">
        <w:rPr>
          <w:rFonts w:ascii="Times New Roman" w:hAnsi="Times New Roman" w:cs="Times New Roman"/>
          <w:lang w:val="en-GB"/>
        </w:rPr>
        <w:t xml:space="preserve"> are lower than the </w:t>
      </w:r>
      <w:r w:rsidR="00AA6404" w:rsidRPr="00F9351B">
        <w:rPr>
          <w:rFonts w:ascii="Times New Roman" w:hAnsi="Times New Roman" w:cs="Times New Roman"/>
          <w:lang w:val="en-GB"/>
        </w:rPr>
        <w:t>observed</w:t>
      </w:r>
      <w:r w:rsidR="00AA6404">
        <w:rPr>
          <w:rFonts w:ascii="Times New Roman" w:hAnsi="Times New Roman" w:cs="Times New Roman"/>
          <w:lang w:val="en-GB"/>
        </w:rPr>
        <w:t xml:space="preserve"> values, which cause the inverted Moho </w:t>
      </w:r>
      <w:r w:rsidR="00AA6404" w:rsidRPr="00F9351B">
        <w:rPr>
          <w:rFonts w:ascii="Times New Roman" w:hAnsi="Times New Roman" w:cs="Times New Roman"/>
          <w:lang w:val="en-GB"/>
        </w:rPr>
        <w:t>topography</w:t>
      </w:r>
      <w:ins w:id="193" w:author="ji appple" w:date="2018-07-17T10:23:00Z">
        <w:r w:rsidR="00644B4A">
          <w:rPr>
            <w:rFonts w:ascii="Times New Roman" w:hAnsi="Times New Roman" w:cs="Times New Roman"/>
            <w:lang w:val="en-GB"/>
          </w:rPr>
          <w:t xml:space="preserve"> to</w:t>
        </w:r>
      </w:ins>
      <w:r w:rsidR="00AA6404">
        <w:rPr>
          <w:rFonts w:ascii="Times New Roman" w:hAnsi="Times New Roman" w:cs="Times New Roman"/>
          <w:lang w:val="en-GB"/>
        </w:rPr>
        <w:t xml:space="preserve"> deepen.</w:t>
      </w:r>
    </w:p>
    <w:p w14:paraId="38AAFB94" w14:textId="2CFC94AA" w:rsidR="00B75FE3" w:rsidRPr="00B75FE3" w:rsidRDefault="00B75FE3" w:rsidP="00B75FE3">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7</w:t>
      </w:r>
      <w:r w:rsidRPr="00F15A3A">
        <w:rPr>
          <w:rFonts w:ascii="Times New Roman" w:hAnsi="Times New Roman" w:cs="Times New Roman"/>
          <w:lang w:val="en-GB"/>
        </w:rPr>
        <w:t xml:space="preserve"> near here]</w:t>
      </w:r>
    </w:p>
    <w:p w14:paraId="26F0C0A6" w14:textId="58A2E633" w:rsidR="005C0A8A" w:rsidRPr="00C70A77" w:rsidRDefault="002871F1" w:rsidP="00F03105">
      <w:pPr>
        <w:spacing w:line="480" w:lineRule="auto"/>
        <w:ind w:firstLine="720"/>
        <w:contextualSpacing/>
        <w:rPr>
          <w:rFonts w:ascii="Times New Roman" w:hAnsi="Times New Roman" w:cs="Times New Roman"/>
          <w:color w:val="FF0000"/>
          <w:lang w:val="en-GB"/>
        </w:rPr>
      </w:pPr>
      <w:r w:rsidRPr="00F9351B">
        <w:rPr>
          <w:rFonts w:ascii="Times New Roman" w:hAnsi="Times New Roman" w:cs="Times New Roman"/>
          <w:lang w:val="en-GB"/>
        </w:rPr>
        <w:t xml:space="preserve">The crustal thickness </w:t>
      </w:r>
      <w:r w:rsidR="00131667" w:rsidRPr="00F9351B">
        <w:rPr>
          <w:rFonts w:ascii="Times New Roman" w:hAnsi="Times New Roman" w:cs="Times New Roman"/>
          <w:lang w:val="en-GB"/>
        </w:rPr>
        <w:t>of the Ross</w:t>
      </w:r>
      <w:r w:rsidRPr="00F9351B">
        <w:rPr>
          <w:rFonts w:ascii="Times New Roman" w:hAnsi="Times New Roman" w:cs="Times New Roman"/>
          <w:lang w:val="en-GB"/>
        </w:rPr>
        <w:t xml:space="preserve">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Pr="00F9351B">
        <w:rPr>
          <w:rFonts w:ascii="Times New Roman" w:hAnsi="Times New Roman" w:cs="Times New Roman"/>
          <w:lang w:val="en-GB"/>
        </w:rPr>
        <w:t xml:space="preserve"> is obtained by subtracting the depth to basement (Fi</w:t>
      </w:r>
      <w:r w:rsidR="00495045" w:rsidRPr="00F9351B">
        <w:rPr>
          <w:rFonts w:ascii="Times New Roman" w:hAnsi="Times New Roman" w:cs="Times New Roman"/>
          <w:lang w:val="en-GB"/>
        </w:rPr>
        <w:t xml:space="preserve">g. 2d) </w:t>
      </w:r>
      <w:r w:rsidR="00A71517" w:rsidRPr="00F9351B">
        <w:rPr>
          <w:rFonts w:ascii="Times New Roman" w:hAnsi="Times New Roman" w:cs="Times New Roman"/>
          <w:lang w:val="en-GB"/>
        </w:rPr>
        <w:t xml:space="preserve">from </w:t>
      </w:r>
      <w:r w:rsidR="00495045" w:rsidRPr="00F9351B">
        <w:rPr>
          <w:rFonts w:ascii="Times New Roman" w:hAnsi="Times New Roman" w:cs="Times New Roman"/>
          <w:lang w:val="en-GB"/>
        </w:rPr>
        <w:t>the Moho depth (Fig. 7</w:t>
      </w:r>
      <w:r w:rsidRPr="00F9351B">
        <w:rPr>
          <w:rFonts w:ascii="Times New Roman" w:hAnsi="Times New Roman" w:cs="Times New Roman"/>
          <w:lang w:val="en-GB"/>
        </w:rPr>
        <w:t>b)</w:t>
      </w:r>
      <w:r w:rsidR="00A71517" w:rsidRPr="00F9351B">
        <w:rPr>
          <w:rFonts w:ascii="Times New Roman" w:hAnsi="Times New Roman" w:cs="Times New Roman"/>
          <w:lang w:val="en-GB"/>
        </w:rPr>
        <w:t>. This surface</w:t>
      </w:r>
      <w:r w:rsidR="008932B4" w:rsidRPr="00F9351B">
        <w:rPr>
          <w:rFonts w:ascii="Times New Roman" w:hAnsi="Times New Roman" w:cs="Times New Roman"/>
          <w:lang w:val="en-GB"/>
        </w:rPr>
        <w:t xml:space="preserve"> </w:t>
      </w:r>
      <w:r w:rsidR="00A71517" w:rsidRPr="00F9351B">
        <w:rPr>
          <w:rFonts w:ascii="Times New Roman" w:hAnsi="Times New Roman" w:cs="Times New Roman"/>
          <w:lang w:val="en-GB"/>
        </w:rPr>
        <w:t xml:space="preserve">displays </w:t>
      </w:r>
      <w:r w:rsidR="008932B4" w:rsidRPr="00F9351B">
        <w:rPr>
          <w:rFonts w:ascii="Times New Roman" w:hAnsi="Times New Roman" w:cs="Times New Roman"/>
          <w:lang w:val="en-GB"/>
        </w:rPr>
        <w:t xml:space="preserve">similar trends </w:t>
      </w:r>
      <w:r w:rsidR="00A71517" w:rsidRPr="00F9351B">
        <w:rPr>
          <w:rFonts w:ascii="Times New Roman" w:hAnsi="Times New Roman" w:cs="Times New Roman"/>
          <w:lang w:val="en-GB"/>
        </w:rPr>
        <w:t xml:space="preserve">as </w:t>
      </w:r>
      <w:r w:rsidR="008932B4" w:rsidRPr="00F9351B">
        <w:rPr>
          <w:rFonts w:ascii="Times New Roman" w:hAnsi="Times New Roman" w:cs="Times New Roman"/>
          <w:lang w:val="en-GB"/>
        </w:rPr>
        <w:t xml:space="preserve">the </w:t>
      </w:r>
      <w:r w:rsidR="00FF2FD7" w:rsidRPr="00F9351B">
        <w:rPr>
          <w:rFonts w:ascii="Times New Roman" w:hAnsi="Times New Roman" w:cs="Times New Roman"/>
          <w:lang w:val="en-GB"/>
        </w:rPr>
        <w:t>variations in</w:t>
      </w:r>
      <w:r w:rsidR="008932B4" w:rsidRPr="00F9351B">
        <w:rPr>
          <w:rFonts w:ascii="Times New Roman" w:hAnsi="Times New Roman" w:cs="Times New Roman"/>
          <w:lang w:val="en-GB"/>
        </w:rPr>
        <w:t xml:space="preserve"> the Moho dep</w:t>
      </w:r>
      <w:r w:rsidR="00BB0141" w:rsidRPr="00F9351B">
        <w:rPr>
          <w:rFonts w:ascii="Times New Roman" w:hAnsi="Times New Roman" w:cs="Times New Roman"/>
          <w:lang w:val="en-GB"/>
        </w:rPr>
        <w:t xml:space="preserve">th, but </w:t>
      </w:r>
      <w:r w:rsidR="00A71517" w:rsidRPr="00F9351B">
        <w:rPr>
          <w:rFonts w:ascii="Times New Roman" w:hAnsi="Times New Roman" w:cs="Times New Roman"/>
          <w:lang w:val="en-GB"/>
        </w:rPr>
        <w:t>its gradients are sharper</w:t>
      </w:r>
      <w:r w:rsidR="00BB0141" w:rsidRPr="00F9351B">
        <w:rPr>
          <w:rFonts w:ascii="Times New Roman" w:hAnsi="Times New Roman" w:cs="Times New Roman"/>
          <w:lang w:val="en-GB"/>
        </w:rPr>
        <w:t xml:space="preserve">, which is </w:t>
      </w:r>
      <w:r w:rsidR="00A71517" w:rsidRPr="00F9351B">
        <w:rPr>
          <w:rFonts w:ascii="Times New Roman" w:hAnsi="Times New Roman" w:cs="Times New Roman"/>
          <w:lang w:val="en-GB"/>
        </w:rPr>
        <w:t>driven</w:t>
      </w:r>
      <w:r w:rsidR="00D664EB">
        <w:rPr>
          <w:rFonts w:ascii="Times New Roman" w:hAnsi="Times New Roman" w:cs="Times New Roman"/>
          <w:lang w:val="en-GB"/>
        </w:rPr>
        <w:t xml:space="preserve"> </w:t>
      </w:r>
      <w:r w:rsidR="00BB0141" w:rsidRPr="00F9351B">
        <w:rPr>
          <w:rFonts w:ascii="Times New Roman" w:hAnsi="Times New Roman" w:cs="Times New Roman"/>
          <w:lang w:val="en-GB"/>
        </w:rPr>
        <w:t xml:space="preserve">by the </w:t>
      </w:r>
      <w:r w:rsidR="00A71517" w:rsidRPr="00F9351B">
        <w:rPr>
          <w:rFonts w:ascii="Times New Roman" w:hAnsi="Times New Roman" w:cs="Times New Roman"/>
          <w:lang w:val="en-GB"/>
        </w:rPr>
        <w:t xml:space="preserve">different </w:t>
      </w:r>
      <w:r w:rsidR="00BB0141" w:rsidRPr="00F9351B">
        <w:rPr>
          <w:rFonts w:ascii="Times New Roman" w:hAnsi="Times New Roman" w:cs="Times New Roman"/>
          <w:lang w:val="en-GB"/>
        </w:rPr>
        <w:t>wavelength</w:t>
      </w:r>
      <w:r w:rsidR="00A71517" w:rsidRPr="00F9351B">
        <w:rPr>
          <w:rFonts w:ascii="Times New Roman" w:hAnsi="Times New Roman" w:cs="Times New Roman"/>
          <w:lang w:val="en-GB"/>
        </w:rPr>
        <w:t>s</w:t>
      </w:r>
      <w:r w:rsidR="00BB0141" w:rsidRPr="00F9351B">
        <w:rPr>
          <w:rFonts w:ascii="Times New Roman" w:hAnsi="Times New Roman" w:cs="Times New Roman"/>
          <w:lang w:val="en-GB"/>
        </w:rPr>
        <w:t xml:space="preserve"> </w:t>
      </w:r>
      <w:r w:rsidR="00FD4BD5" w:rsidRPr="00F9351B">
        <w:rPr>
          <w:rFonts w:ascii="Times New Roman" w:hAnsi="Times New Roman" w:cs="Times New Roman"/>
          <w:lang w:val="en-GB"/>
        </w:rPr>
        <w:t>of the Moho</w:t>
      </w:r>
      <w:r w:rsidR="00BB0141" w:rsidRPr="00F9351B">
        <w:rPr>
          <w:rFonts w:ascii="Times New Roman" w:hAnsi="Times New Roman" w:cs="Times New Roman"/>
          <w:lang w:val="en-GB"/>
        </w:rPr>
        <w:t xml:space="preserve"> depth and the depth to basement.</w:t>
      </w:r>
      <w:r w:rsidR="008932B4" w:rsidRPr="00F9351B">
        <w:rPr>
          <w:rFonts w:ascii="Times New Roman" w:hAnsi="Times New Roman" w:cs="Times New Roman"/>
          <w:lang w:val="en-GB"/>
        </w:rPr>
        <w:t xml:space="preserve"> </w:t>
      </w:r>
      <w:r w:rsidR="00A71517" w:rsidRPr="00F9351B">
        <w:rPr>
          <w:rFonts w:ascii="Times New Roman" w:hAnsi="Times New Roman" w:cs="Times New Roman"/>
          <w:lang w:val="en-GB"/>
        </w:rPr>
        <w:t>R</w:t>
      </w:r>
      <w:r w:rsidR="0090296A" w:rsidRPr="00F9351B">
        <w:rPr>
          <w:rFonts w:ascii="Times New Roman" w:hAnsi="Times New Roman" w:cs="Times New Roman"/>
          <w:lang w:val="en-GB"/>
        </w:rPr>
        <w:t xml:space="preserve">elatively thin crust </w:t>
      </w:r>
      <w:r w:rsidR="009B2464" w:rsidRPr="00F9351B">
        <w:rPr>
          <w:rFonts w:ascii="Times New Roman" w:hAnsi="Times New Roman" w:cs="Times New Roman"/>
          <w:lang w:val="en-GB"/>
        </w:rPr>
        <w:t>occurs</w:t>
      </w:r>
      <w:r w:rsidR="0090296A" w:rsidRPr="00F9351B">
        <w:rPr>
          <w:rFonts w:ascii="Times New Roman" w:hAnsi="Times New Roman" w:cs="Times New Roman"/>
          <w:lang w:val="en-GB"/>
        </w:rPr>
        <w:t xml:space="preserve"> </w:t>
      </w:r>
      <w:r w:rsidR="00A71517" w:rsidRPr="00F9351B">
        <w:rPr>
          <w:rFonts w:ascii="Times New Roman" w:hAnsi="Times New Roman" w:cs="Times New Roman"/>
          <w:lang w:val="en-GB"/>
        </w:rPr>
        <w:t>within</w:t>
      </w:r>
      <w:r w:rsidR="0090296A" w:rsidRPr="00F9351B">
        <w:rPr>
          <w:rFonts w:ascii="Times New Roman" w:hAnsi="Times New Roman" w:cs="Times New Roman"/>
          <w:lang w:val="en-GB"/>
        </w:rPr>
        <w:t xml:space="preserve"> </w:t>
      </w:r>
      <w:ins w:id="194" w:author="ji appple" w:date="2018-07-18T14:25:00Z">
        <w:r w:rsidR="00293D3F">
          <w:rPr>
            <w:rFonts w:ascii="Times New Roman" w:hAnsi="Times New Roman" w:cs="Times New Roman"/>
            <w:lang w:val="en-GB"/>
          </w:rPr>
          <w:t xml:space="preserve">the </w:t>
        </w:r>
      </w:ins>
      <w:r w:rsidR="002E3616" w:rsidRPr="00F9351B">
        <w:rPr>
          <w:rFonts w:ascii="Times New Roman" w:hAnsi="Times New Roman" w:cs="Times New Roman"/>
          <w:lang w:val="en-GB"/>
        </w:rPr>
        <w:t>several</w:t>
      </w:r>
      <w:r w:rsidR="00A71517" w:rsidRPr="00F9351B">
        <w:rPr>
          <w:rFonts w:ascii="Times New Roman" w:hAnsi="Times New Roman" w:cs="Times New Roman"/>
          <w:lang w:val="en-GB"/>
        </w:rPr>
        <w:t xml:space="preserve"> </w:t>
      </w:r>
      <w:del w:id="195" w:author="ji appple" w:date="2018-07-18T14:25:00Z">
        <w:r w:rsidR="00A71517" w:rsidRPr="00F9351B" w:rsidDel="00293D3F">
          <w:rPr>
            <w:rFonts w:ascii="Times New Roman" w:hAnsi="Times New Roman" w:cs="Times New Roman"/>
            <w:lang w:val="en-GB"/>
          </w:rPr>
          <w:delText>the</w:delText>
        </w:r>
        <w:r w:rsidR="002E3616" w:rsidRPr="00F9351B" w:rsidDel="00293D3F">
          <w:rPr>
            <w:rFonts w:ascii="Times New Roman" w:hAnsi="Times New Roman" w:cs="Times New Roman"/>
            <w:lang w:val="en-GB"/>
          </w:rPr>
          <w:delText xml:space="preserve"> </w:delText>
        </w:r>
      </w:del>
      <w:r w:rsidR="002E3616" w:rsidRPr="00F9351B">
        <w:rPr>
          <w:rFonts w:ascii="Times New Roman" w:hAnsi="Times New Roman" w:cs="Times New Roman"/>
          <w:lang w:val="en-GB"/>
        </w:rPr>
        <w:t>sedimentary</w:t>
      </w:r>
      <w:r w:rsidR="00150135" w:rsidRPr="00F9351B">
        <w:rPr>
          <w:rFonts w:ascii="Times New Roman" w:hAnsi="Times New Roman" w:cs="Times New Roman"/>
          <w:lang w:val="en-GB"/>
        </w:rPr>
        <w:t xml:space="preserve"> basins</w:t>
      </w:r>
      <w:r w:rsidR="00A71517" w:rsidRPr="00F9351B">
        <w:rPr>
          <w:rFonts w:ascii="Times New Roman" w:hAnsi="Times New Roman" w:cs="Times New Roman"/>
          <w:lang w:val="en-GB"/>
        </w:rPr>
        <w:t>; t</w:t>
      </w:r>
      <w:r w:rsidR="00150135" w:rsidRPr="00F9351B">
        <w:rPr>
          <w:rFonts w:ascii="Times New Roman" w:hAnsi="Times New Roman" w:cs="Times New Roman"/>
          <w:lang w:val="en-GB"/>
        </w:rPr>
        <w:t xml:space="preserve">he </w:t>
      </w:r>
      <w:r w:rsidR="0090296A" w:rsidRPr="00F9351B">
        <w:rPr>
          <w:rFonts w:ascii="Times New Roman" w:hAnsi="Times New Roman" w:cs="Times New Roman"/>
          <w:lang w:val="en-GB"/>
        </w:rPr>
        <w:t xml:space="preserve">thinnest </w:t>
      </w:r>
      <w:r w:rsidR="00A71517" w:rsidRPr="00F9351B">
        <w:rPr>
          <w:rFonts w:ascii="Times New Roman" w:hAnsi="Times New Roman" w:cs="Times New Roman"/>
          <w:lang w:val="en-GB"/>
        </w:rPr>
        <w:t xml:space="preserve">crust </w:t>
      </w:r>
      <w:r w:rsidR="00D17D35">
        <w:rPr>
          <w:rFonts w:ascii="Times New Roman" w:hAnsi="Times New Roman" w:cs="Times New Roman"/>
          <w:lang w:val="en-GB"/>
        </w:rPr>
        <w:t>(~7</w:t>
      </w:r>
      <w:r w:rsidR="0090296A" w:rsidRPr="00F9351B">
        <w:rPr>
          <w:rFonts w:ascii="Times New Roman" w:hAnsi="Times New Roman" w:cs="Times New Roman"/>
          <w:lang w:val="en-GB"/>
        </w:rPr>
        <w:t xml:space="preserve"> km) </w:t>
      </w:r>
      <w:del w:id="196" w:author="ji appple" w:date="2018-07-18T14:25:00Z">
        <w:r w:rsidR="00AA6404" w:rsidDel="00293D3F">
          <w:rPr>
            <w:rFonts w:ascii="Times New Roman" w:hAnsi="Times New Roman" w:cs="Times New Roman"/>
            <w:lang w:val="en-GB"/>
          </w:rPr>
          <w:delText xml:space="preserve">are </w:delText>
        </w:r>
      </w:del>
      <w:ins w:id="197" w:author="ji appple" w:date="2018-07-18T14:25:00Z">
        <w:r w:rsidR="00293D3F">
          <w:rPr>
            <w:rFonts w:ascii="Times New Roman" w:hAnsi="Times New Roman" w:cs="Times New Roman"/>
            <w:lang w:val="en-GB"/>
          </w:rPr>
          <w:t xml:space="preserve">is </w:t>
        </w:r>
      </w:ins>
      <w:r w:rsidR="00AA6404">
        <w:rPr>
          <w:rFonts w:ascii="Times New Roman" w:hAnsi="Times New Roman" w:cs="Times New Roman"/>
          <w:lang w:val="en-GB"/>
        </w:rPr>
        <w:t>observed</w:t>
      </w:r>
      <w:r w:rsidR="00150135" w:rsidRPr="00F9351B">
        <w:rPr>
          <w:rFonts w:ascii="Times New Roman" w:hAnsi="Times New Roman" w:cs="Times New Roman"/>
          <w:lang w:val="en-GB"/>
        </w:rPr>
        <w:t xml:space="preserve"> </w:t>
      </w:r>
      <w:r w:rsidR="0090296A" w:rsidRPr="00F9351B">
        <w:rPr>
          <w:rFonts w:ascii="Times New Roman" w:hAnsi="Times New Roman" w:cs="Times New Roman"/>
          <w:lang w:val="en-GB"/>
        </w:rPr>
        <w:t>in the VLB</w:t>
      </w:r>
      <w:r w:rsidR="00A71517" w:rsidRPr="00F9351B">
        <w:rPr>
          <w:rFonts w:ascii="Times New Roman" w:hAnsi="Times New Roman" w:cs="Times New Roman"/>
          <w:lang w:val="en-GB"/>
        </w:rPr>
        <w:t>,</w:t>
      </w:r>
      <w:r w:rsidR="0090296A" w:rsidRPr="00F9351B">
        <w:rPr>
          <w:rFonts w:ascii="Times New Roman" w:hAnsi="Times New Roman" w:cs="Times New Roman"/>
          <w:lang w:val="en-GB"/>
        </w:rPr>
        <w:t xml:space="preserve"> </w:t>
      </w:r>
      <w:r w:rsidR="00AA6404" w:rsidRPr="00AA6404">
        <w:rPr>
          <w:rFonts w:ascii="Times New Roman" w:hAnsi="Times New Roman" w:cs="Times New Roman"/>
          <w:lang w:val="en-GB"/>
        </w:rPr>
        <w:t>after</w:t>
      </w:r>
      <w:r w:rsidR="0090296A" w:rsidRPr="00AA6404">
        <w:rPr>
          <w:rFonts w:ascii="Times New Roman" w:hAnsi="Times New Roman" w:cs="Times New Roman"/>
          <w:lang w:val="en-GB"/>
        </w:rPr>
        <w:t xml:space="preserve"> the</w:t>
      </w:r>
      <w:r w:rsidR="00CF6C3F" w:rsidRPr="00AA6404">
        <w:rPr>
          <w:rFonts w:ascii="Times New Roman" w:hAnsi="Times New Roman" w:cs="Times New Roman"/>
          <w:lang w:val="en-GB"/>
        </w:rPr>
        <w:t xml:space="preserve"> </w:t>
      </w:r>
      <w:r w:rsidR="00A76558" w:rsidRPr="00AA6404">
        <w:rPr>
          <w:rFonts w:ascii="Times New Roman" w:hAnsi="Times New Roman" w:cs="Times New Roman"/>
          <w:lang w:val="en-GB"/>
        </w:rPr>
        <w:t>removal</w:t>
      </w:r>
      <w:r w:rsidR="0090296A" w:rsidRPr="00AA6404">
        <w:rPr>
          <w:rFonts w:ascii="Times New Roman" w:hAnsi="Times New Roman" w:cs="Times New Roman"/>
          <w:lang w:val="en-GB"/>
        </w:rPr>
        <w:t xml:space="preserve"> of extremely thick sediment </w:t>
      </w:r>
      <w:r w:rsidR="008375BB" w:rsidRPr="00AA6404">
        <w:rPr>
          <w:rFonts w:ascii="Times New Roman" w:hAnsi="Times New Roman" w:cs="Times New Roman"/>
          <w:noProof/>
          <w:lang w:val="en-GB"/>
        </w:rPr>
        <w:t>(C</w:t>
      </w:r>
      <w:r w:rsidR="008375BB">
        <w:rPr>
          <w:rFonts w:ascii="Times New Roman" w:hAnsi="Times New Roman" w:cs="Times New Roman"/>
          <w:noProof/>
          <w:lang w:val="en-GB"/>
        </w:rPr>
        <w:t>ooper</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1987)</w:t>
      </w:r>
      <w:r w:rsidR="0090296A" w:rsidRPr="00F9351B">
        <w:rPr>
          <w:rFonts w:ascii="Times New Roman" w:hAnsi="Times New Roman" w:cs="Times New Roman"/>
          <w:lang w:val="en-GB"/>
        </w:rPr>
        <w:t>.</w:t>
      </w:r>
      <w:r w:rsidR="002E3616" w:rsidRPr="00F9351B">
        <w:rPr>
          <w:rFonts w:ascii="Times New Roman" w:hAnsi="Times New Roman" w:cs="Times New Roman"/>
          <w:lang w:val="en-GB"/>
        </w:rPr>
        <w:t xml:space="preserve"> In </w:t>
      </w:r>
      <w:del w:id="198" w:author="ji appple" w:date="2018-07-18T14:26:00Z">
        <w:r w:rsidR="002E3616" w:rsidRPr="00F9351B" w:rsidDel="008C5577">
          <w:rPr>
            <w:rFonts w:ascii="Times New Roman" w:hAnsi="Times New Roman" w:cs="Times New Roman"/>
            <w:lang w:val="en-GB"/>
          </w:rPr>
          <w:delText xml:space="preserve">most of </w:delText>
        </w:r>
      </w:del>
      <w:r w:rsidR="002E3616" w:rsidRPr="00F9351B">
        <w:rPr>
          <w:rFonts w:ascii="Times New Roman" w:hAnsi="Times New Roman" w:cs="Times New Roman"/>
          <w:lang w:val="en-GB"/>
        </w:rPr>
        <w:t xml:space="preserve">the </w:t>
      </w:r>
      <w:ins w:id="199" w:author="ji appple" w:date="2018-07-18T14:27:00Z">
        <w:r w:rsidR="002A1E18">
          <w:rPr>
            <w:rFonts w:ascii="Times New Roman" w:hAnsi="Times New Roman" w:cs="Times New Roman"/>
            <w:lang w:val="en-GB"/>
          </w:rPr>
          <w:t xml:space="preserve">other </w:t>
        </w:r>
      </w:ins>
      <w:r w:rsidR="0049023B" w:rsidRPr="00F9351B">
        <w:rPr>
          <w:rFonts w:ascii="Times New Roman" w:hAnsi="Times New Roman" w:cs="Times New Roman"/>
          <w:lang w:val="en-GB"/>
        </w:rPr>
        <w:t>sedimentary</w:t>
      </w:r>
      <w:r w:rsidR="002E3616" w:rsidRPr="00F9351B">
        <w:rPr>
          <w:rFonts w:ascii="Times New Roman" w:hAnsi="Times New Roman" w:cs="Times New Roman"/>
          <w:lang w:val="en-GB"/>
        </w:rPr>
        <w:t xml:space="preserve"> basins</w:t>
      </w:r>
      <w:r w:rsidR="0049023B" w:rsidRPr="00F9351B">
        <w:rPr>
          <w:rFonts w:ascii="Times New Roman" w:hAnsi="Times New Roman" w:cs="Times New Roman"/>
          <w:lang w:val="en-GB"/>
        </w:rPr>
        <w:t xml:space="preserve">, the crustal thickness generally changes </w:t>
      </w:r>
      <w:del w:id="200" w:author="ji appple" w:date="2018-07-18T14:29:00Z">
        <w:r w:rsidR="0049023B" w:rsidRPr="00F9351B" w:rsidDel="002A1E18">
          <w:rPr>
            <w:rFonts w:ascii="Times New Roman" w:hAnsi="Times New Roman" w:cs="Times New Roman"/>
            <w:lang w:val="en-GB"/>
          </w:rPr>
          <w:delText xml:space="preserve">from </w:delText>
        </w:r>
      </w:del>
      <w:ins w:id="201" w:author="ji appple" w:date="2018-07-18T14:29:00Z">
        <w:r w:rsidR="002A1E18">
          <w:rPr>
            <w:rFonts w:ascii="Times New Roman" w:hAnsi="Times New Roman" w:cs="Times New Roman"/>
            <w:lang w:val="en-GB"/>
          </w:rPr>
          <w:t>between</w:t>
        </w:r>
        <w:r w:rsidR="002A1E18" w:rsidRPr="00F9351B">
          <w:rPr>
            <w:rFonts w:ascii="Times New Roman" w:hAnsi="Times New Roman" w:cs="Times New Roman"/>
            <w:lang w:val="en-GB"/>
          </w:rPr>
          <w:t xml:space="preserve"> </w:t>
        </w:r>
      </w:ins>
      <w:r w:rsidR="0049023B" w:rsidRPr="00F9351B">
        <w:rPr>
          <w:rFonts w:ascii="Times New Roman" w:hAnsi="Times New Roman" w:cs="Times New Roman"/>
          <w:lang w:val="en-GB"/>
        </w:rPr>
        <w:t xml:space="preserve">10 </w:t>
      </w:r>
      <w:r w:rsidR="00D17D35">
        <w:rPr>
          <w:rFonts w:ascii="Times New Roman" w:hAnsi="Times New Roman" w:cs="Times New Roman"/>
          <w:lang w:val="en-GB"/>
        </w:rPr>
        <w:t xml:space="preserve">km </w:t>
      </w:r>
      <w:ins w:id="202" w:author="ji appple" w:date="2018-07-18T14:28:00Z">
        <w:r w:rsidR="002A1E18">
          <w:rPr>
            <w:rFonts w:ascii="Times New Roman" w:hAnsi="Times New Roman" w:cs="Times New Roman"/>
            <w:lang w:val="en-GB"/>
          </w:rPr>
          <w:t>and</w:t>
        </w:r>
      </w:ins>
      <w:del w:id="203" w:author="ji appple" w:date="2018-07-18T14:28:00Z">
        <w:r w:rsidR="00D17D35" w:rsidDel="002A1E18">
          <w:rPr>
            <w:rFonts w:ascii="Times New Roman" w:hAnsi="Times New Roman" w:cs="Times New Roman"/>
            <w:lang w:val="en-GB"/>
          </w:rPr>
          <w:delText>to</w:delText>
        </w:r>
      </w:del>
      <w:r w:rsidR="00D17D35">
        <w:rPr>
          <w:rFonts w:ascii="Times New Roman" w:hAnsi="Times New Roman" w:cs="Times New Roman"/>
          <w:lang w:val="en-GB"/>
        </w:rPr>
        <w:t xml:space="preserve"> 12</w:t>
      </w:r>
      <w:r w:rsidR="00DB6B46" w:rsidRPr="00F9351B">
        <w:rPr>
          <w:rFonts w:ascii="Times New Roman" w:hAnsi="Times New Roman" w:cs="Times New Roman"/>
          <w:lang w:val="en-GB"/>
        </w:rPr>
        <w:t xml:space="preserve"> km</w:t>
      </w:r>
      <w:r w:rsidR="00A71517" w:rsidRPr="00F9351B">
        <w:rPr>
          <w:rFonts w:ascii="Times New Roman" w:hAnsi="Times New Roman" w:cs="Times New Roman"/>
          <w:lang w:val="en-GB"/>
        </w:rPr>
        <w:t>,</w:t>
      </w:r>
      <w:r w:rsidR="00DB6B46" w:rsidRPr="00F9351B">
        <w:rPr>
          <w:rFonts w:ascii="Times New Roman" w:hAnsi="Times New Roman" w:cs="Times New Roman"/>
          <w:lang w:val="en-GB"/>
        </w:rPr>
        <w:t xml:space="preserve"> whereas in the </w:t>
      </w:r>
      <w:proofErr w:type="spellStart"/>
      <w:r w:rsidR="00DB6B46" w:rsidRPr="00F9351B">
        <w:rPr>
          <w:rFonts w:ascii="Times New Roman" w:hAnsi="Times New Roman" w:cs="Times New Roman"/>
          <w:lang w:val="en-GB"/>
        </w:rPr>
        <w:t>Coul</w:t>
      </w:r>
      <w:r w:rsidR="0049023B" w:rsidRPr="00F9351B">
        <w:rPr>
          <w:rFonts w:ascii="Times New Roman" w:hAnsi="Times New Roman" w:cs="Times New Roman"/>
          <w:lang w:val="en-GB"/>
        </w:rPr>
        <w:t>man</w:t>
      </w:r>
      <w:proofErr w:type="spellEnd"/>
      <w:r w:rsidR="0049023B" w:rsidRPr="00F9351B">
        <w:rPr>
          <w:rFonts w:ascii="Times New Roman" w:hAnsi="Times New Roman" w:cs="Times New Roman"/>
          <w:lang w:val="en-GB"/>
        </w:rPr>
        <w:t xml:space="preserve"> High, </w:t>
      </w:r>
      <w:r w:rsidR="00A71517" w:rsidRPr="00F9351B">
        <w:rPr>
          <w:rFonts w:ascii="Times New Roman" w:hAnsi="Times New Roman" w:cs="Times New Roman"/>
          <w:lang w:val="en-GB"/>
        </w:rPr>
        <w:t xml:space="preserve">the </w:t>
      </w:r>
      <w:r w:rsidR="0049023B" w:rsidRPr="00F9351B">
        <w:rPr>
          <w:rFonts w:ascii="Times New Roman" w:hAnsi="Times New Roman" w:cs="Times New Roman"/>
          <w:lang w:val="en-GB"/>
        </w:rPr>
        <w:t>Central High and</w:t>
      </w:r>
      <w:r w:rsidR="00A71517" w:rsidRPr="00F9351B">
        <w:rPr>
          <w:rFonts w:ascii="Times New Roman" w:hAnsi="Times New Roman" w:cs="Times New Roman"/>
          <w:lang w:val="en-GB"/>
        </w:rPr>
        <w:t xml:space="preserve"> the</w:t>
      </w:r>
      <w:r w:rsidR="0049023B" w:rsidRPr="00F9351B">
        <w:rPr>
          <w:rFonts w:ascii="Times New Roman" w:hAnsi="Times New Roman" w:cs="Times New Roman"/>
          <w:lang w:val="en-GB"/>
        </w:rPr>
        <w:t xml:space="preserve"> Iselin Bank</w:t>
      </w:r>
      <w:r w:rsidR="00A71517" w:rsidRPr="00F9351B">
        <w:rPr>
          <w:rFonts w:ascii="Times New Roman" w:hAnsi="Times New Roman" w:cs="Times New Roman"/>
          <w:lang w:val="en-GB"/>
        </w:rPr>
        <w:t xml:space="preserve"> to its north,</w:t>
      </w:r>
      <w:r w:rsidR="0049023B" w:rsidRPr="00F9351B">
        <w:rPr>
          <w:rFonts w:ascii="Times New Roman" w:hAnsi="Times New Roman" w:cs="Times New Roman"/>
          <w:lang w:val="en-GB"/>
        </w:rPr>
        <w:t xml:space="preserve"> the crust</w:t>
      </w:r>
      <w:r w:rsidR="00695E93" w:rsidRPr="00F9351B">
        <w:rPr>
          <w:rFonts w:ascii="Times New Roman" w:hAnsi="Times New Roman" w:cs="Times New Roman"/>
          <w:lang w:val="en-GB"/>
        </w:rPr>
        <w:t>al thickness</w:t>
      </w:r>
      <w:r w:rsidR="0049023B" w:rsidRPr="00F9351B">
        <w:rPr>
          <w:rFonts w:ascii="Times New Roman" w:hAnsi="Times New Roman" w:cs="Times New Roman"/>
          <w:lang w:val="en-GB"/>
        </w:rPr>
        <w:t xml:space="preserve"> is very</w:t>
      </w:r>
      <w:r w:rsidR="00695E93" w:rsidRPr="00F9351B">
        <w:rPr>
          <w:rFonts w:ascii="Times New Roman" w:hAnsi="Times New Roman" w:cs="Times New Roman"/>
          <w:lang w:val="en-GB"/>
        </w:rPr>
        <w:t xml:space="preserve"> large</w:t>
      </w:r>
      <w:r w:rsidR="0049023B" w:rsidRPr="00F9351B">
        <w:rPr>
          <w:rFonts w:ascii="Times New Roman" w:hAnsi="Times New Roman" w:cs="Times New Roman"/>
          <w:lang w:val="en-GB"/>
        </w:rPr>
        <w:t xml:space="preserve"> and can reach</w:t>
      </w:r>
      <w:r w:rsidR="003211D5" w:rsidRPr="00F9351B">
        <w:rPr>
          <w:rFonts w:ascii="Times New Roman" w:hAnsi="Times New Roman" w:cs="Times New Roman"/>
          <w:lang w:val="en-GB"/>
        </w:rPr>
        <w:t xml:space="preserve"> 28 km.</w:t>
      </w:r>
      <w:r w:rsidR="00D32431" w:rsidRPr="00F9351B">
        <w:rPr>
          <w:rFonts w:ascii="Times New Roman" w:hAnsi="Times New Roman" w:cs="Times New Roman"/>
          <w:lang w:val="en-GB"/>
        </w:rPr>
        <w:t xml:space="preserve"> </w:t>
      </w:r>
      <w:r w:rsidR="00695E93" w:rsidRPr="00F9351B">
        <w:rPr>
          <w:rFonts w:ascii="Times New Roman" w:hAnsi="Times New Roman" w:cs="Times New Roman"/>
          <w:lang w:val="en-GB"/>
        </w:rPr>
        <w:t>S</w:t>
      </w:r>
      <w:r w:rsidR="00B51B7E" w:rsidRPr="00F9351B">
        <w:rPr>
          <w:rFonts w:ascii="Times New Roman" w:hAnsi="Times New Roman" w:cs="Times New Roman"/>
          <w:lang w:val="en-GB"/>
        </w:rPr>
        <w:t xml:space="preserve">eismic stations are </w:t>
      </w:r>
      <w:r w:rsidR="00695E93" w:rsidRPr="00F9351B">
        <w:rPr>
          <w:rFonts w:ascii="Times New Roman" w:hAnsi="Times New Roman" w:cs="Times New Roman"/>
          <w:lang w:val="en-GB"/>
        </w:rPr>
        <w:t xml:space="preserve">currently </w:t>
      </w:r>
      <w:r w:rsidR="00B51B7E" w:rsidRPr="00F9351B">
        <w:rPr>
          <w:rFonts w:ascii="Times New Roman" w:hAnsi="Times New Roman" w:cs="Times New Roman"/>
          <w:lang w:val="en-GB"/>
        </w:rPr>
        <w:t xml:space="preserve">deployed </w:t>
      </w:r>
      <w:r w:rsidR="00A76558" w:rsidRPr="00F9351B">
        <w:rPr>
          <w:rFonts w:ascii="Times New Roman" w:hAnsi="Times New Roman" w:cs="Times New Roman"/>
          <w:lang w:val="en-GB"/>
        </w:rPr>
        <w:t>along the TAM front</w:t>
      </w:r>
      <w:r w:rsidR="000F019C" w:rsidRPr="00F9351B">
        <w:rPr>
          <w:rFonts w:ascii="Times New Roman" w:hAnsi="Times New Roman" w:cs="Times New Roman"/>
          <w:lang w:val="en-GB"/>
        </w:rPr>
        <w:t xml:space="preserve">, 50 km </w:t>
      </w:r>
      <w:r w:rsidR="00A76558" w:rsidRPr="00F9351B">
        <w:rPr>
          <w:rFonts w:ascii="Times New Roman" w:hAnsi="Times New Roman" w:cs="Times New Roman"/>
          <w:lang w:val="en-GB"/>
        </w:rPr>
        <w:t>from the coast.</w:t>
      </w:r>
      <w:r w:rsidR="00B51B7E" w:rsidRPr="00F9351B">
        <w:rPr>
          <w:rFonts w:ascii="Times New Roman" w:hAnsi="Times New Roman" w:cs="Times New Roman"/>
          <w:lang w:val="en-GB"/>
        </w:rPr>
        <w:t xml:space="preserve"> </w:t>
      </w:r>
      <w:r w:rsidR="00695E93" w:rsidRPr="00F9351B">
        <w:rPr>
          <w:rFonts w:ascii="Times New Roman" w:hAnsi="Times New Roman" w:cs="Times New Roman"/>
          <w:lang w:val="en-GB"/>
        </w:rPr>
        <w:lastRenderedPageBreak/>
        <w:t>S</w:t>
      </w:r>
      <w:r w:rsidR="00D32431" w:rsidRPr="00F9351B">
        <w:rPr>
          <w:rFonts w:ascii="Times New Roman" w:hAnsi="Times New Roman" w:cs="Times New Roman"/>
          <w:lang w:val="en-GB"/>
        </w:rPr>
        <w:t xml:space="preserve">tudies of </w:t>
      </w:r>
      <w:r w:rsidR="00695E93" w:rsidRPr="00F9351B">
        <w:rPr>
          <w:rFonts w:ascii="Times New Roman" w:hAnsi="Times New Roman" w:cs="Times New Roman"/>
          <w:lang w:val="en-GB"/>
        </w:rPr>
        <w:t xml:space="preserve">the </w:t>
      </w:r>
      <w:r w:rsidR="00D32431" w:rsidRPr="00F9351B">
        <w:rPr>
          <w:rFonts w:ascii="Times New Roman" w:hAnsi="Times New Roman" w:cs="Times New Roman"/>
          <w:lang w:val="en-GB"/>
        </w:rPr>
        <w:t>Southern and Northern TAMs</w:t>
      </w:r>
      <w:r w:rsidR="009E17FA" w:rsidRPr="00F9351B">
        <w:rPr>
          <w:rFonts w:ascii="Times New Roman" w:hAnsi="Times New Roman" w:cs="Times New Roman"/>
          <w:lang w:val="en-GB"/>
        </w:rPr>
        <w:t xml:space="preserve"> </w:t>
      </w:r>
      <w:r w:rsidR="00D908D1" w:rsidRPr="00F9351B">
        <w:rPr>
          <w:rFonts w:ascii="Times New Roman" w:hAnsi="Times New Roman" w:cs="Times New Roman"/>
          <w:lang w:val="en-GB"/>
        </w:rPr>
        <w:t xml:space="preserve">based on seismic data from </w:t>
      </w:r>
      <w:r w:rsidR="000F69A5" w:rsidRPr="00F9351B">
        <w:rPr>
          <w:rFonts w:ascii="Times New Roman" w:hAnsi="Times New Roman" w:cs="Times New Roman"/>
          <w:lang w:val="en-GB"/>
        </w:rPr>
        <w:t xml:space="preserve">TAMSEIS </w:t>
      </w:r>
      <w:r w:rsidR="00D908D1" w:rsidRPr="00F9351B">
        <w:rPr>
          <w:rFonts w:ascii="Times New Roman" w:hAnsi="Times New Roman" w:cs="Times New Roman"/>
          <w:lang w:val="en-GB"/>
        </w:rPr>
        <w:t xml:space="preserve">and </w:t>
      </w:r>
      <w:r w:rsidR="008A4B22" w:rsidRPr="00F9351B">
        <w:rPr>
          <w:rFonts w:ascii="Times New Roman" w:hAnsi="Times New Roman" w:cs="Times New Roman"/>
          <w:lang w:val="en-GB"/>
        </w:rPr>
        <w:t>TAMNNET</w:t>
      </w:r>
      <w:r w:rsidR="00D908D1" w:rsidRPr="00F9351B">
        <w:rPr>
          <w:rFonts w:ascii="Times New Roman" w:hAnsi="Times New Roman" w:cs="Times New Roman"/>
          <w:lang w:val="en-GB"/>
        </w:rPr>
        <w:t xml:space="preserve"> </w:t>
      </w:r>
      <w:r w:rsidR="009E17FA" w:rsidRPr="00F9351B">
        <w:rPr>
          <w:rFonts w:ascii="Times New Roman" w:hAnsi="Times New Roman" w:cs="Times New Roman"/>
          <w:lang w:val="en-GB"/>
        </w:rPr>
        <w:t>suggest that the crustal thickness</w:t>
      </w:r>
      <w:r w:rsidR="00695E93" w:rsidRPr="00F9351B">
        <w:rPr>
          <w:rFonts w:ascii="Times New Roman" w:hAnsi="Times New Roman" w:cs="Times New Roman"/>
          <w:lang w:val="en-GB"/>
        </w:rPr>
        <w:t>es</w:t>
      </w:r>
      <w:r w:rsidR="009E17FA" w:rsidRPr="00F9351B">
        <w:rPr>
          <w:rFonts w:ascii="Times New Roman" w:hAnsi="Times New Roman" w:cs="Times New Roman"/>
          <w:lang w:val="en-GB"/>
        </w:rPr>
        <w:t xml:space="preserve"> </w:t>
      </w:r>
      <w:r w:rsidR="00D908D1" w:rsidRPr="00F9351B">
        <w:rPr>
          <w:rFonts w:ascii="Times New Roman" w:hAnsi="Times New Roman" w:cs="Times New Roman"/>
          <w:lang w:val="en-GB"/>
        </w:rPr>
        <w:t xml:space="preserve">along the </w:t>
      </w:r>
      <w:r w:rsidR="00695E93" w:rsidRPr="00F9351B">
        <w:rPr>
          <w:rFonts w:ascii="Times New Roman" w:hAnsi="Times New Roman" w:cs="Times New Roman"/>
          <w:lang w:val="en-GB"/>
        </w:rPr>
        <w:t>coastline</w:t>
      </w:r>
      <w:r w:rsidR="00D908D1" w:rsidRPr="00F9351B">
        <w:rPr>
          <w:rFonts w:ascii="Times New Roman" w:hAnsi="Times New Roman" w:cs="Times New Roman"/>
          <w:lang w:val="en-GB"/>
        </w:rPr>
        <w:t xml:space="preserve"> at</w:t>
      </w:r>
      <w:r w:rsidR="00A4542D" w:rsidRPr="00F9351B">
        <w:rPr>
          <w:rFonts w:ascii="Times New Roman" w:hAnsi="Times New Roman" w:cs="Times New Roman"/>
          <w:lang w:val="en-GB"/>
        </w:rPr>
        <w:t xml:space="preserve"> </w:t>
      </w:r>
      <w:r w:rsidR="00695E93" w:rsidRPr="00F9351B">
        <w:rPr>
          <w:rFonts w:ascii="Times New Roman" w:hAnsi="Times New Roman" w:cs="Times New Roman"/>
          <w:lang w:val="en-GB"/>
        </w:rPr>
        <w:t xml:space="preserve">a </w:t>
      </w:r>
      <w:r w:rsidR="00A4542D" w:rsidRPr="00F9351B">
        <w:rPr>
          <w:rFonts w:ascii="Times New Roman" w:hAnsi="Times New Roman" w:cs="Times New Roman"/>
          <w:lang w:val="en-GB"/>
        </w:rPr>
        <w:t xml:space="preserve">latitude of </w:t>
      </w:r>
      <w:r w:rsidR="00A64EDC" w:rsidRPr="00F9351B">
        <w:rPr>
          <w:rFonts w:ascii="Times New Roman" w:hAnsi="Times New Roman" w:cs="Times New Roman"/>
          <w:lang w:val="en-GB"/>
        </w:rPr>
        <w:t>approximately 7</w:t>
      </w:r>
      <w:r w:rsidR="00A4542D" w:rsidRPr="00F9351B">
        <w:rPr>
          <w:rFonts w:ascii="Times New Roman" w:hAnsi="Times New Roman" w:cs="Times New Roman"/>
          <w:lang w:val="en-GB"/>
        </w:rPr>
        <w:t>4</w:t>
      </w:r>
      <w:r w:rsidR="00701DF5" w:rsidRPr="00F9351B">
        <w:rPr>
          <w:rFonts w:ascii="Times New Roman" w:hAnsi="Times New Roman" w:cs="Times New Roman"/>
          <w:lang w:val="en-GB"/>
        </w:rPr>
        <w:t xml:space="preserve"> </w:t>
      </w:r>
      <w:r w:rsidR="00A4542D" w:rsidRPr="00F9351B">
        <w:rPr>
          <w:rFonts w:ascii="Times New Roman" w:hAnsi="Times New Roman" w:cs="Times New Roman"/>
          <w:lang w:val="en-GB"/>
        </w:rPr>
        <w:t>°S</w:t>
      </w:r>
      <w:r w:rsidR="00761E72" w:rsidRPr="00F9351B">
        <w:rPr>
          <w:rFonts w:ascii="Times New Roman" w:hAnsi="Times New Roman" w:cs="Times New Roman"/>
          <w:lang w:val="en-GB"/>
        </w:rPr>
        <w:t>–</w:t>
      </w:r>
      <w:r w:rsidR="00A4542D" w:rsidRPr="00F9351B">
        <w:rPr>
          <w:rFonts w:ascii="Times New Roman" w:hAnsi="Times New Roman" w:cs="Times New Roman"/>
          <w:lang w:val="en-GB"/>
        </w:rPr>
        <w:t>76</w:t>
      </w:r>
      <w:r w:rsidR="00701DF5" w:rsidRPr="00F9351B">
        <w:rPr>
          <w:rFonts w:ascii="Times New Roman" w:hAnsi="Times New Roman" w:cs="Times New Roman"/>
          <w:lang w:val="en-GB"/>
        </w:rPr>
        <w:t xml:space="preserve"> </w:t>
      </w:r>
      <w:r w:rsidR="00A4542D" w:rsidRPr="00F9351B">
        <w:rPr>
          <w:rFonts w:ascii="Times New Roman" w:hAnsi="Times New Roman" w:cs="Times New Roman"/>
          <w:lang w:val="en-GB"/>
        </w:rPr>
        <w:t xml:space="preserve">°S </w:t>
      </w:r>
      <w:r w:rsidR="00695E93" w:rsidRPr="00F9351B">
        <w:rPr>
          <w:rFonts w:ascii="Times New Roman" w:hAnsi="Times New Roman" w:cs="Times New Roman"/>
          <w:lang w:val="en-GB"/>
        </w:rPr>
        <w:t xml:space="preserve">are </w:t>
      </w:r>
      <w:r w:rsidR="00D908D1" w:rsidRPr="00F9351B">
        <w:rPr>
          <w:rFonts w:ascii="Times New Roman" w:hAnsi="Times New Roman" w:cs="Times New Roman"/>
          <w:lang w:val="en-GB"/>
        </w:rPr>
        <w:t>relative</w:t>
      </w:r>
      <w:r w:rsidR="00695E93" w:rsidRPr="00F9351B">
        <w:rPr>
          <w:rFonts w:ascii="Times New Roman" w:hAnsi="Times New Roman" w:cs="Times New Roman"/>
          <w:lang w:val="en-GB"/>
        </w:rPr>
        <w:t>ly</w:t>
      </w:r>
      <w:r w:rsidR="00D908D1" w:rsidRPr="00F9351B">
        <w:rPr>
          <w:rFonts w:ascii="Times New Roman" w:hAnsi="Times New Roman" w:cs="Times New Roman"/>
          <w:lang w:val="en-GB"/>
        </w:rPr>
        <w:t xml:space="preserve"> flat</w:t>
      </w:r>
      <w:r w:rsidR="00253846" w:rsidRPr="00F9351B">
        <w:rPr>
          <w:rFonts w:ascii="Times New Roman" w:hAnsi="Times New Roman" w:cs="Times New Roman"/>
          <w:lang w:val="en-GB"/>
        </w:rPr>
        <w:t xml:space="preserve"> </w:t>
      </w:r>
      <w:r w:rsidR="00695E93" w:rsidRPr="00F9351B">
        <w:rPr>
          <w:rFonts w:ascii="Times New Roman" w:hAnsi="Times New Roman" w:cs="Times New Roman"/>
          <w:lang w:val="en-GB"/>
        </w:rPr>
        <w:t xml:space="preserve">and vary </w:t>
      </w:r>
      <w:r w:rsidR="00253846" w:rsidRPr="00F9351B">
        <w:rPr>
          <w:rFonts w:ascii="Times New Roman" w:hAnsi="Times New Roman" w:cs="Times New Roman"/>
          <w:lang w:val="en-GB"/>
        </w:rPr>
        <w:t xml:space="preserve">from 18 km to 22 km </w:t>
      </w:r>
      <w:r w:rsidR="008375BB">
        <w:rPr>
          <w:rFonts w:ascii="Times New Roman" w:hAnsi="Times New Roman" w:cs="Times New Roman"/>
          <w:noProof/>
          <w:lang w:val="en-GB"/>
        </w:rPr>
        <w:t>(Lawrence</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2006a; Hansen</w:t>
      </w:r>
      <w:r w:rsidR="008375BB" w:rsidRPr="008375BB">
        <w:rPr>
          <w:rFonts w:ascii="Times New Roman" w:hAnsi="Times New Roman" w:cs="Times New Roman"/>
          <w:i/>
          <w:noProof/>
          <w:lang w:val="en-GB"/>
        </w:rPr>
        <w:t xml:space="preserve"> et al.</w:t>
      </w:r>
      <w:r w:rsidR="008375BB">
        <w:rPr>
          <w:rFonts w:ascii="Times New Roman" w:hAnsi="Times New Roman" w:cs="Times New Roman"/>
          <w:noProof/>
          <w:lang w:val="en-GB"/>
        </w:rPr>
        <w:t xml:space="preserve"> 2016)</w:t>
      </w:r>
      <w:r w:rsidR="00695E93" w:rsidRPr="00F9351B">
        <w:rPr>
          <w:rFonts w:ascii="Times New Roman" w:hAnsi="Times New Roman" w:cs="Times New Roman"/>
          <w:lang w:val="en-GB"/>
        </w:rPr>
        <w:t>; these values are</w:t>
      </w:r>
      <w:r w:rsidR="00EC17B1" w:rsidRPr="00F9351B">
        <w:rPr>
          <w:rFonts w:ascii="Times New Roman" w:hAnsi="Times New Roman" w:cs="Times New Roman"/>
          <w:lang w:val="en-GB"/>
        </w:rPr>
        <w:t xml:space="preserve"> consistent with our results</w:t>
      </w:r>
      <w:r w:rsidR="00B51B7E" w:rsidRPr="00F9351B">
        <w:rPr>
          <w:rFonts w:ascii="Times New Roman" w:hAnsi="Times New Roman" w:cs="Times New Roman"/>
          <w:lang w:val="en-GB"/>
        </w:rPr>
        <w:t xml:space="preserve"> </w:t>
      </w:r>
      <w:r w:rsidR="00695E93" w:rsidRPr="00F9351B">
        <w:rPr>
          <w:rFonts w:ascii="Times New Roman" w:hAnsi="Times New Roman" w:cs="Times New Roman"/>
          <w:lang w:val="en-GB"/>
        </w:rPr>
        <w:t>in this vicinity</w:t>
      </w:r>
      <w:r w:rsidR="00EC17B1" w:rsidRPr="00F9351B">
        <w:rPr>
          <w:rFonts w:ascii="Times New Roman" w:hAnsi="Times New Roman" w:cs="Times New Roman"/>
          <w:lang w:val="en-GB"/>
        </w:rPr>
        <w:t>.</w:t>
      </w:r>
      <w:r w:rsidR="00521DAA" w:rsidRPr="00F9351B">
        <w:rPr>
          <w:rFonts w:ascii="Times New Roman" w:hAnsi="Times New Roman" w:cs="Times New Roman"/>
          <w:lang w:val="en-GB"/>
        </w:rPr>
        <w:t xml:space="preserve"> The deep ocean basin</w:t>
      </w:r>
      <w:r w:rsidR="00990104" w:rsidRPr="00F9351B">
        <w:rPr>
          <w:rFonts w:ascii="Times New Roman" w:hAnsi="Times New Roman" w:cs="Times New Roman"/>
          <w:lang w:val="en-GB"/>
        </w:rPr>
        <w:t xml:space="preserve">, </w:t>
      </w:r>
      <w:r w:rsidR="00695E93" w:rsidRPr="00F9351B">
        <w:rPr>
          <w:rFonts w:ascii="Times New Roman" w:hAnsi="Times New Roman" w:cs="Times New Roman"/>
          <w:lang w:val="en-GB"/>
        </w:rPr>
        <w:t xml:space="preserve">which is </w:t>
      </w:r>
      <w:r w:rsidR="00990104" w:rsidRPr="00F9351B">
        <w:rPr>
          <w:rFonts w:ascii="Times New Roman" w:hAnsi="Times New Roman" w:cs="Times New Roman"/>
          <w:lang w:val="en-GB"/>
        </w:rPr>
        <w:t>categorized as oceanic crust</w:t>
      </w:r>
      <w:r w:rsidR="00B024FC" w:rsidRPr="00F9351B">
        <w:rPr>
          <w:rFonts w:ascii="Times New Roman" w:hAnsi="Times New Roman" w:cs="Times New Roman"/>
          <w:lang w:val="en-GB"/>
        </w:rPr>
        <w:t xml:space="preserve"> </w:t>
      </w:r>
      <w:r w:rsidR="00695E93" w:rsidRPr="00F9351B">
        <w:rPr>
          <w:rFonts w:ascii="Times New Roman" w:hAnsi="Times New Roman" w:cs="Times New Roman"/>
          <w:lang w:val="en-GB"/>
        </w:rPr>
        <w:t xml:space="preserve">based on its </w:t>
      </w:r>
      <w:r w:rsidR="00B024FC" w:rsidRPr="00F9351B">
        <w:rPr>
          <w:rFonts w:ascii="Times New Roman" w:hAnsi="Times New Roman" w:cs="Times New Roman"/>
          <w:lang w:val="en-GB"/>
        </w:rPr>
        <w:t>distinct age</w:t>
      </w:r>
      <w:r w:rsidR="00990104" w:rsidRPr="00F9351B">
        <w:rPr>
          <w:rFonts w:ascii="Times New Roman" w:hAnsi="Times New Roman" w:cs="Times New Roman"/>
          <w:lang w:val="en-GB"/>
        </w:rPr>
        <w:t xml:space="preserve"> isochrones </w:t>
      </w:r>
      <w:r w:rsidR="008375BB">
        <w:rPr>
          <w:rFonts w:ascii="Times New Roman" w:hAnsi="Times New Roman" w:cs="Times New Roman"/>
          <w:noProof/>
          <w:lang w:val="en-GB"/>
        </w:rPr>
        <w:t>(Cande &amp; Kent 1995)</w:t>
      </w:r>
      <w:r w:rsidR="00990104" w:rsidRPr="00F9351B">
        <w:rPr>
          <w:rFonts w:ascii="Times New Roman" w:hAnsi="Times New Roman" w:cs="Times New Roman"/>
          <w:lang w:val="en-GB"/>
        </w:rPr>
        <w:t>,</w:t>
      </w:r>
      <w:r w:rsidR="00521DAA" w:rsidRPr="00F9351B">
        <w:rPr>
          <w:rFonts w:ascii="Times New Roman" w:hAnsi="Times New Roman" w:cs="Times New Roman"/>
          <w:lang w:val="en-GB"/>
        </w:rPr>
        <w:t xml:space="preserve"> </w:t>
      </w:r>
      <w:r w:rsidR="00695E93" w:rsidRPr="00F9351B">
        <w:rPr>
          <w:rFonts w:ascii="Times New Roman" w:hAnsi="Times New Roman" w:cs="Times New Roman"/>
          <w:lang w:val="en-GB"/>
        </w:rPr>
        <w:t>is generally underl</w:t>
      </w:r>
      <w:r w:rsidR="00695E93" w:rsidRPr="00AA6404">
        <w:rPr>
          <w:rFonts w:ascii="Times New Roman" w:hAnsi="Times New Roman" w:cs="Times New Roman"/>
          <w:lang w:val="en-GB"/>
        </w:rPr>
        <w:t>ain by</w:t>
      </w:r>
      <w:r w:rsidR="006A2F30" w:rsidRPr="00AA6404">
        <w:rPr>
          <w:rFonts w:ascii="Times New Roman" w:hAnsi="Times New Roman" w:cs="Times New Roman"/>
          <w:lang w:val="en-GB"/>
        </w:rPr>
        <w:t xml:space="preserve"> relatively thin crust</w:t>
      </w:r>
      <w:r w:rsidR="00695E93" w:rsidRPr="00AA6404">
        <w:rPr>
          <w:rFonts w:ascii="Times New Roman" w:hAnsi="Times New Roman" w:cs="Times New Roman"/>
          <w:lang w:val="en-GB"/>
        </w:rPr>
        <w:t xml:space="preserve"> that averages</w:t>
      </w:r>
      <w:r w:rsidR="006A2F30" w:rsidRPr="00AA6404">
        <w:rPr>
          <w:rFonts w:ascii="Times New Roman" w:hAnsi="Times New Roman" w:cs="Times New Roman"/>
          <w:lang w:val="en-GB"/>
        </w:rPr>
        <w:t xml:space="preserve"> </w:t>
      </w:r>
      <w:r w:rsidR="00A64EDC" w:rsidRPr="00AA6404">
        <w:rPr>
          <w:rFonts w:ascii="Times New Roman" w:hAnsi="Times New Roman" w:cs="Times New Roman"/>
          <w:lang w:val="en-GB"/>
        </w:rPr>
        <w:t xml:space="preserve">approximately </w:t>
      </w:r>
      <w:r w:rsidR="002C1D2F">
        <w:rPr>
          <w:rFonts w:ascii="Times New Roman" w:hAnsi="Times New Roman" w:cs="Times New Roman"/>
          <w:lang w:val="en-GB"/>
        </w:rPr>
        <w:t>9-</w:t>
      </w:r>
      <w:r w:rsidR="00A64EDC" w:rsidRPr="00AA6404">
        <w:rPr>
          <w:rFonts w:ascii="Times New Roman" w:hAnsi="Times New Roman" w:cs="Times New Roman"/>
          <w:lang w:val="en-GB"/>
        </w:rPr>
        <w:t>1</w:t>
      </w:r>
      <w:r w:rsidR="006A2F30" w:rsidRPr="00AA6404">
        <w:rPr>
          <w:rFonts w:ascii="Times New Roman" w:hAnsi="Times New Roman" w:cs="Times New Roman"/>
          <w:lang w:val="en-GB"/>
        </w:rPr>
        <w:t>2 km in thickness.</w:t>
      </w:r>
      <w:r w:rsidR="006A2F30" w:rsidRPr="00F9351B">
        <w:rPr>
          <w:rFonts w:ascii="Times New Roman" w:hAnsi="Times New Roman" w:cs="Times New Roman"/>
          <w:lang w:val="en-GB"/>
        </w:rPr>
        <w:t xml:space="preserve"> </w:t>
      </w:r>
      <w:r w:rsidR="00695E93" w:rsidRPr="00F9351B">
        <w:rPr>
          <w:rFonts w:ascii="Times New Roman" w:hAnsi="Times New Roman" w:cs="Times New Roman"/>
          <w:lang w:val="en-GB"/>
        </w:rPr>
        <w:t xml:space="preserve">On the other hand, </w:t>
      </w:r>
      <w:r w:rsidR="003236D1" w:rsidRPr="00F9351B">
        <w:rPr>
          <w:rFonts w:ascii="Times New Roman" w:hAnsi="Times New Roman" w:cs="Times New Roman"/>
          <w:lang w:val="en-GB"/>
        </w:rPr>
        <w:t>an area</w:t>
      </w:r>
      <w:del w:id="204" w:author="ji appple" w:date="2018-07-18T14:34:00Z">
        <w:r w:rsidR="00695E93" w:rsidRPr="00F9351B" w:rsidDel="002A1E18">
          <w:rPr>
            <w:rFonts w:ascii="Times New Roman" w:hAnsi="Times New Roman" w:cs="Times New Roman"/>
            <w:lang w:val="en-GB"/>
          </w:rPr>
          <w:delText xml:space="preserve"> is</w:delText>
        </w:r>
      </w:del>
      <w:r w:rsidR="003236D1" w:rsidRPr="00F9351B">
        <w:rPr>
          <w:rFonts w:ascii="Times New Roman" w:hAnsi="Times New Roman" w:cs="Times New Roman"/>
          <w:lang w:val="en-GB"/>
        </w:rPr>
        <w:t xml:space="preserve"> located in the central part of</w:t>
      </w:r>
      <w:r w:rsidR="00695E93" w:rsidRPr="00F9351B">
        <w:rPr>
          <w:rFonts w:ascii="Times New Roman" w:hAnsi="Times New Roman" w:cs="Times New Roman"/>
          <w:lang w:val="en-GB"/>
        </w:rPr>
        <w:t xml:space="preserve"> the</w:t>
      </w:r>
      <w:r w:rsidR="003236D1" w:rsidRPr="00F9351B">
        <w:rPr>
          <w:rFonts w:ascii="Times New Roman" w:hAnsi="Times New Roman" w:cs="Times New Roman"/>
          <w:lang w:val="en-GB"/>
        </w:rPr>
        <w:t xml:space="preserve"> deep ocean </w:t>
      </w:r>
      <w:r w:rsidR="00695E93" w:rsidRPr="00F9351B">
        <w:rPr>
          <w:rFonts w:ascii="Times New Roman" w:hAnsi="Times New Roman" w:cs="Times New Roman"/>
          <w:lang w:val="en-GB"/>
        </w:rPr>
        <w:t xml:space="preserve">basin </w:t>
      </w:r>
      <w:del w:id="205" w:author="ji appple" w:date="2018-07-18T14:34:00Z">
        <w:r w:rsidR="00695E93" w:rsidRPr="00F9351B" w:rsidDel="002A1E18">
          <w:rPr>
            <w:rFonts w:ascii="Times New Roman" w:hAnsi="Times New Roman" w:cs="Times New Roman"/>
            <w:lang w:val="en-GB"/>
          </w:rPr>
          <w:delText xml:space="preserve">that </w:delText>
        </w:r>
      </w:del>
      <w:r w:rsidR="00695E93" w:rsidRPr="00F9351B">
        <w:rPr>
          <w:rFonts w:ascii="Times New Roman" w:hAnsi="Times New Roman" w:cs="Times New Roman"/>
          <w:lang w:val="en-GB"/>
        </w:rPr>
        <w:t xml:space="preserve">exhibits </w:t>
      </w:r>
      <w:r w:rsidR="00C70A77">
        <w:rPr>
          <w:rFonts w:ascii="Times New Roman" w:hAnsi="Times New Roman" w:cs="Times New Roman"/>
          <w:lang w:val="en-GB"/>
        </w:rPr>
        <w:t xml:space="preserve">local </w:t>
      </w:r>
      <w:r w:rsidR="00695E93" w:rsidRPr="00F9351B">
        <w:rPr>
          <w:rFonts w:ascii="Times New Roman" w:hAnsi="Times New Roman" w:cs="Times New Roman"/>
          <w:lang w:val="en-GB"/>
        </w:rPr>
        <w:t>considerable</w:t>
      </w:r>
      <w:r w:rsidR="001609BB" w:rsidRPr="00F9351B">
        <w:rPr>
          <w:rFonts w:ascii="Times New Roman" w:hAnsi="Times New Roman" w:cs="Times New Roman"/>
          <w:lang w:val="en-GB"/>
        </w:rPr>
        <w:t xml:space="preserve"> thickness</w:t>
      </w:r>
      <w:r w:rsidR="00695E93" w:rsidRPr="00F9351B">
        <w:rPr>
          <w:rFonts w:ascii="Times New Roman" w:hAnsi="Times New Roman" w:cs="Times New Roman"/>
          <w:lang w:val="en-GB"/>
        </w:rPr>
        <w:t>es that range up to</w:t>
      </w:r>
      <w:r w:rsidR="002C1D2F">
        <w:rPr>
          <w:rFonts w:ascii="Times New Roman" w:hAnsi="Times New Roman" w:cs="Times New Roman"/>
          <w:lang w:val="en-GB"/>
        </w:rPr>
        <w:t xml:space="preserve"> 21</w:t>
      </w:r>
      <w:r w:rsidR="001609BB" w:rsidRPr="00F9351B">
        <w:rPr>
          <w:rFonts w:ascii="Times New Roman" w:hAnsi="Times New Roman" w:cs="Times New Roman"/>
          <w:lang w:val="en-GB"/>
        </w:rPr>
        <w:t xml:space="preserve"> k</w:t>
      </w:r>
      <w:r w:rsidR="001609BB" w:rsidRPr="00F03105">
        <w:rPr>
          <w:rFonts w:ascii="Times New Roman" w:hAnsi="Times New Roman" w:cs="Times New Roman"/>
          <w:lang w:val="en-GB"/>
        </w:rPr>
        <w:t>m</w:t>
      </w:r>
      <w:r w:rsidR="00C70A77" w:rsidRPr="00F03105">
        <w:rPr>
          <w:rFonts w:ascii="Times New Roman" w:hAnsi="Times New Roman" w:cs="Times New Roman"/>
          <w:lang w:val="en-GB"/>
        </w:rPr>
        <w:t>.</w:t>
      </w:r>
      <w:r w:rsidR="001609BB" w:rsidRPr="00F03105">
        <w:rPr>
          <w:rFonts w:ascii="Times New Roman" w:hAnsi="Times New Roman" w:cs="Times New Roman"/>
          <w:lang w:val="en-GB"/>
        </w:rPr>
        <w:t xml:space="preserve"> </w:t>
      </w:r>
      <w:r w:rsidR="00F03105">
        <w:rPr>
          <w:rFonts w:ascii="Times New Roman" w:hAnsi="Times New Roman" w:cs="Times New Roman"/>
          <w:lang w:val="en-GB"/>
        </w:rPr>
        <w:t>B</w:t>
      </w:r>
      <w:r w:rsidR="00F03105" w:rsidRPr="00F9351B">
        <w:rPr>
          <w:rFonts w:ascii="Times New Roman" w:hAnsi="Times New Roman" w:cs="Times New Roman"/>
          <w:lang w:val="en-GB"/>
        </w:rPr>
        <w:t xml:space="preserve">oth the </w:t>
      </w:r>
      <w:del w:id="206" w:author="ji appple" w:date="2018-07-11T16:57:00Z">
        <w:r w:rsidR="00F03105" w:rsidRPr="00F9351B" w:rsidDel="00D86328">
          <w:rPr>
            <w:rFonts w:ascii="Times New Roman" w:hAnsi="Times New Roman" w:cs="Times New Roman"/>
            <w:lang w:val="en-GB"/>
          </w:rPr>
          <w:delText xml:space="preserve">topography </w:delText>
        </w:r>
      </w:del>
      <w:ins w:id="207" w:author="ji appple" w:date="2018-07-11T16:57:00Z">
        <w:r w:rsidR="00D86328">
          <w:rPr>
            <w:rFonts w:ascii="Times New Roman" w:hAnsi="Times New Roman" w:cs="Times New Roman"/>
            <w:lang w:val="en-GB"/>
          </w:rPr>
          <w:t>bathymetry</w:t>
        </w:r>
        <w:r w:rsidR="00D86328" w:rsidRPr="00F9351B">
          <w:rPr>
            <w:rFonts w:ascii="Times New Roman" w:hAnsi="Times New Roman" w:cs="Times New Roman"/>
            <w:lang w:val="en-GB"/>
          </w:rPr>
          <w:t xml:space="preserve"> </w:t>
        </w:r>
      </w:ins>
      <w:r w:rsidR="00F03105" w:rsidRPr="00F9351B">
        <w:rPr>
          <w:rFonts w:ascii="Times New Roman" w:hAnsi="Times New Roman" w:cs="Times New Roman"/>
          <w:lang w:val="en-GB"/>
        </w:rPr>
        <w:t>and sediment thicknesses in this zone show few changes.</w:t>
      </w:r>
      <w:r w:rsidR="00F03105">
        <w:rPr>
          <w:rFonts w:ascii="Times New Roman" w:hAnsi="Times New Roman" w:cs="Times New Roman"/>
          <w:lang w:val="en-GB"/>
        </w:rPr>
        <w:t xml:space="preserve"> </w:t>
      </w:r>
      <w:r w:rsidR="00F03105" w:rsidRPr="00F9351B">
        <w:rPr>
          <w:rFonts w:ascii="Times New Roman" w:hAnsi="Times New Roman" w:cs="Times New Roman"/>
          <w:lang w:val="en-GB"/>
        </w:rPr>
        <w:t>However</w:t>
      </w:r>
      <w:r w:rsidR="00F03105">
        <w:rPr>
          <w:rFonts w:ascii="Times New Roman" w:hAnsi="Times New Roman" w:cs="Times New Roman"/>
          <w:lang w:val="en-GB"/>
        </w:rPr>
        <w:t>,</w:t>
      </w:r>
      <w:r w:rsidR="00F03105" w:rsidRPr="00F03105">
        <w:rPr>
          <w:rFonts w:ascii="Times New Roman" w:hAnsi="Times New Roman" w:cs="Times New Roman"/>
          <w:lang w:val="en-GB"/>
        </w:rPr>
        <w:t xml:space="preserve"> </w:t>
      </w:r>
      <w:r w:rsidR="00F03105">
        <w:rPr>
          <w:rFonts w:ascii="Times New Roman" w:hAnsi="Times New Roman" w:cs="Times New Roman"/>
          <w:lang w:val="en-GB"/>
        </w:rPr>
        <w:t>o</w:t>
      </w:r>
      <w:r w:rsidR="00C70A77" w:rsidRPr="00F03105">
        <w:rPr>
          <w:rFonts w:ascii="Times New Roman" w:hAnsi="Times New Roman" w:cs="Times New Roman"/>
          <w:lang w:val="en-GB"/>
        </w:rPr>
        <w:t>ne of the most striking features on the</w:t>
      </w:r>
      <w:r w:rsidR="001609BB" w:rsidRPr="00F03105">
        <w:rPr>
          <w:rFonts w:ascii="Times New Roman" w:hAnsi="Times New Roman" w:cs="Times New Roman"/>
          <w:lang w:val="en-GB"/>
        </w:rPr>
        <w:t xml:space="preserve"> </w:t>
      </w:r>
      <w:r w:rsidR="00C70A77" w:rsidRPr="00F03105">
        <w:rPr>
          <w:rFonts w:ascii="Times New Roman" w:hAnsi="Times New Roman" w:cs="Times New Roman"/>
          <w:lang w:val="en-GB"/>
        </w:rPr>
        <w:t>free-air gravity anomaly map</w:t>
      </w:r>
      <w:r w:rsidR="00070041" w:rsidRPr="00F03105">
        <w:rPr>
          <w:rFonts w:ascii="Times New Roman" w:hAnsi="Times New Roman" w:cs="Times New Roman"/>
          <w:lang w:val="en-GB"/>
        </w:rPr>
        <w:t xml:space="preserve"> (</w:t>
      </w:r>
      <w:r w:rsidR="00A64EDC" w:rsidRPr="00F03105">
        <w:rPr>
          <w:rFonts w:ascii="Times New Roman" w:hAnsi="Times New Roman" w:cs="Times New Roman"/>
          <w:lang w:val="en-GB"/>
        </w:rPr>
        <w:t>Fig. 2</w:t>
      </w:r>
      <w:r w:rsidR="001609BB" w:rsidRPr="00F03105">
        <w:rPr>
          <w:rFonts w:ascii="Times New Roman" w:hAnsi="Times New Roman" w:cs="Times New Roman"/>
          <w:lang w:val="en-GB"/>
        </w:rPr>
        <w:t>b</w:t>
      </w:r>
      <w:r w:rsidR="00836D09" w:rsidRPr="00F03105">
        <w:rPr>
          <w:rFonts w:ascii="Times New Roman" w:hAnsi="Times New Roman" w:cs="Times New Roman"/>
          <w:lang w:val="en-GB"/>
        </w:rPr>
        <w:t xml:space="preserve">) </w:t>
      </w:r>
      <w:r w:rsidR="00C70A77" w:rsidRPr="00F03105">
        <w:rPr>
          <w:rFonts w:ascii="Times New Roman" w:hAnsi="Times New Roman" w:cs="Times New Roman"/>
          <w:lang w:val="en-GB"/>
        </w:rPr>
        <w:t xml:space="preserve">is three </w:t>
      </w:r>
      <w:r w:rsidR="00FC224C" w:rsidRPr="00F03105">
        <w:rPr>
          <w:rFonts w:ascii="Times New Roman" w:hAnsi="Times New Roman" w:cs="Times New Roman"/>
          <w:lang w:val="en-GB"/>
        </w:rPr>
        <w:t xml:space="preserve">roughly </w:t>
      </w:r>
      <w:r w:rsidR="00C70A77" w:rsidRPr="00F03105">
        <w:rPr>
          <w:rFonts w:ascii="Times New Roman" w:hAnsi="Times New Roman" w:cs="Times New Roman"/>
          <w:lang w:val="en-GB"/>
        </w:rPr>
        <w:t>parallel</w:t>
      </w:r>
      <w:r w:rsidR="00695E93" w:rsidRPr="00F03105">
        <w:rPr>
          <w:rFonts w:ascii="Times New Roman" w:hAnsi="Times New Roman" w:cs="Times New Roman"/>
          <w:lang w:val="en-GB"/>
        </w:rPr>
        <w:t xml:space="preserve"> northeast-southwest-</w:t>
      </w:r>
      <w:r w:rsidR="00836D09" w:rsidRPr="00F03105">
        <w:rPr>
          <w:rFonts w:ascii="Times New Roman" w:hAnsi="Times New Roman" w:cs="Times New Roman"/>
          <w:lang w:val="en-GB"/>
        </w:rPr>
        <w:t>trending zone</w:t>
      </w:r>
      <w:r w:rsidR="003A3E66">
        <w:rPr>
          <w:rFonts w:ascii="Times New Roman" w:hAnsi="Times New Roman" w:cs="Times New Roman"/>
          <w:lang w:val="en-GB"/>
        </w:rPr>
        <w:t>s</w:t>
      </w:r>
      <w:r w:rsidR="00695E93" w:rsidRPr="00F03105">
        <w:rPr>
          <w:rFonts w:ascii="Times New Roman" w:hAnsi="Times New Roman" w:cs="Times New Roman"/>
          <w:lang w:val="en-GB"/>
        </w:rPr>
        <w:t xml:space="preserve"> of low values</w:t>
      </w:r>
      <w:del w:id="208" w:author="ji appple" w:date="2018-07-18T14:40:00Z">
        <w:r w:rsidR="00FC224C" w:rsidRPr="00F03105" w:rsidDel="00084510">
          <w:rPr>
            <w:rFonts w:ascii="Times New Roman" w:hAnsi="Times New Roman" w:cs="Times New Roman"/>
            <w:lang w:val="en-GB"/>
          </w:rPr>
          <w:delText xml:space="preserve"> with average approximately 100, 40 and 60 mGal</w:delText>
        </w:r>
        <w:r w:rsidR="00F03105" w:rsidRPr="00F03105" w:rsidDel="00084510">
          <w:rPr>
            <w:rFonts w:ascii="Times New Roman" w:hAnsi="Times New Roman" w:cs="Times New Roman"/>
            <w:lang w:val="en-GB"/>
          </w:rPr>
          <w:delText xml:space="preserve"> from north to south</w:delText>
        </w:r>
      </w:del>
      <w:r w:rsidR="00FC224C" w:rsidRPr="00F03105">
        <w:rPr>
          <w:rFonts w:ascii="Times New Roman" w:hAnsi="Times New Roman" w:cs="Times New Roman"/>
          <w:lang w:val="en-GB"/>
        </w:rPr>
        <w:t xml:space="preserve">. These significant changes </w:t>
      </w:r>
      <w:ins w:id="209" w:author="ji appple" w:date="2018-07-18T14:40:00Z">
        <w:r w:rsidR="00084510">
          <w:rPr>
            <w:rFonts w:ascii="Times New Roman" w:hAnsi="Times New Roman" w:cs="Times New Roman"/>
            <w:lang w:val="en-GB"/>
          </w:rPr>
          <w:t xml:space="preserve">in the deep ocean basin </w:t>
        </w:r>
      </w:ins>
      <w:r w:rsidR="00F37554" w:rsidRPr="00F03105">
        <w:rPr>
          <w:rFonts w:ascii="Times New Roman" w:hAnsi="Times New Roman" w:cs="Times New Roman"/>
          <w:lang w:val="en-GB"/>
        </w:rPr>
        <w:t xml:space="preserve">may reflect </w:t>
      </w:r>
      <w:r w:rsidR="00F03105" w:rsidRPr="00F03105">
        <w:rPr>
          <w:rFonts w:ascii="Times New Roman" w:hAnsi="Times New Roman" w:cs="Times New Roman"/>
          <w:lang w:val="en-GB"/>
        </w:rPr>
        <w:t>old fracture zone</w:t>
      </w:r>
      <w:ins w:id="210" w:author="ji appple" w:date="2018-07-18T14:35:00Z">
        <w:r w:rsidR="002A1E18">
          <w:rPr>
            <w:rFonts w:ascii="Times New Roman" w:hAnsi="Times New Roman" w:cs="Times New Roman"/>
            <w:lang w:val="en-GB"/>
          </w:rPr>
          <w:t>s</w:t>
        </w:r>
      </w:ins>
      <w:r w:rsidR="00F03105" w:rsidRPr="00F03105">
        <w:rPr>
          <w:rFonts w:ascii="Times New Roman" w:hAnsi="Times New Roman" w:cs="Times New Roman"/>
          <w:lang w:val="en-GB"/>
        </w:rPr>
        <w:t xml:space="preserve"> and extinct spreading </w:t>
      </w:r>
      <w:proofErr w:type="spellStart"/>
      <w:r w:rsidR="00F03105" w:rsidRPr="00F03105">
        <w:rPr>
          <w:rFonts w:ascii="Times New Roman" w:hAnsi="Times New Roman" w:cs="Times New Roman"/>
          <w:lang w:val="en-GB"/>
        </w:rPr>
        <w:t>centers</w:t>
      </w:r>
      <w:proofErr w:type="spellEnd"/>
      <w:r w:rsidR="00F37554" w:rsidRPr="00F03105">
        <w:rPr>
          <w:rFonts w:ascii="Times New Roman" w:hAnsi="Times New Roman" w:cs="Times New Roman"/>
          <w:lang w:val="en-GB"/>
        </w:rPr>
        <w:t xml:space="preserve"> </w:t>
      </w:r>
      <w:ins w:id="211" w:author="ji appple" w:date="2018-07-18T14:36:00Z">
        <w:r w:rsidR="002A1E18">
          <w:rPr>
            <w:rFonts w:ascii="Times New Roman" w:hAnsi="Times New Roman" w:cs="Times New Roman"/>
            <w:lang w:val="en-GB"/>
          </w:rPr>
          <w:t>from an</w:t>
        </w:r>
      </w:ins>
      <w:del w:id="212" w:author="ji appple" w:date="2018-07-18T14:36:00Z">
        <w:r w:rsidR="00F03105" w:rsidRPr="00F03105" w:rsidDel="002A1E18">
          <w:rPr>
            <w:rFonts w:ascii="Times New Roman" w:hAnsi="Times New Roman" w:cs="Times New Roman"/>
            <w:lang w:val="en-GB"/>
          </w:rPr>
          <w:delText>at</w:delText>
        </w:r>
      </w:del>
      <w:r w:rsidR="00F03105" w:rsidRPr="00F03105">
        <w:rPr>
          <w:rFonts w:ascii="Times New Roman" w:hAnsi="Times New Roman" w:cs="Times New Roman"/>
          <w:lang w:val="en-GB"/>
        </w:rPr>
        <w:t xml:space="preserve"> early age </w:t>
      </w:r>
      <w:r w:rsidR="00F03105">
        <w:rPr>
          <w:rFonts w:ascii="Times New Roman" w:hAnsi="Times New Roman" w:cs="Times New Roman"/>
          <w:lang w:val="en-GB"/>
        </w:rPr>
        <w:t>(</w:t>
      </w:r>
      <w:proofErr w:type="spellStart"/>
      <w:r w:rsidR="00F03105" w:rsidRPr="00F9351B">
        <w:rPr>
          <w:rFonts w:ascii="Times New Roman" w:hAnsi="Times New Roman" w:cs="Times New Roman"/>
          <w:lang w:val="en-GB"/>
        </w:rPr>
        <w:t>Cande</w:t>
      </w:r>
      <w:proofErr w:type="spellEnd"/>
      <w:r w:rsidR="00F03105" w:rsidRPr="00F9351B">
        <w:rPr>
          <w:rFonts w:ascii="Times New Roman" w:hAnsi="Times New Roman" w:cs="Times New Roman"/>
          <w:lang w:val="en-GB"/>
        </w:rPr>
        <w:t xml:space="preserve"> &amp;</w:t>
      </w:r>
      <w:r w:rsidR="00F03105">
        <w:rPr>
          <w:rFonts w:ascii="Times New Roman" w:hAnsi="Times New Roman" w:cs="Times New Roman"/>
          <w:lang w:val="en-GB"/>
        </w:rPr>
        <w:t xml:space="preserve"> Stock </w:t>
      </w:r>
      <w:r w:rsidR="00F03105" w:rsidRPr="00F9351B">
        <w:rPr>
          <w:rFonts w:ascii="Times New Roman" w:hAnsi="Times New Roman" w:cs="Times New Roman"/>
          <w:lang w:val="en-GB"/>
        </w:rPr>
        <w:t>2004)</w:t>
      </w:r>
      <w:r w:rsidR="001609BB" w:rsidRPr="00F03105">
        <w:rPr>
          <w:rFonts w:ascii="Times New Roman" w:hAnsi="Times New Roman" w:cs="Times New Roman"/>
          <w:lang w:val="en-GB"/>
        </w:rPr>
        <w:t>.</w:t>
      </w:r>
      <w:r w:rsidR="00670217">
        <w:rPr>
          <w:rFonts w:ascii="Times New Roman" w:hAnsi="Times New Roman" w:cs="Times New Roman"/>
          <w:lang w:val="en-GB"/>
        </w:rPr>
        <w:t xml:space="preserve"> </w:t>
      </w:r>
      <w:r w:rsidR="00C24986" w:rsidRPr="00F9351B">
        <w:rPr>
          <w:rFonts w:ascii="Times New Roman" w:hAnsi="Times New Roman" w:cs="Times New Roman"/>
          <w:lang w:val="en-GB"/>
        </w:rPr>
        <w:t>This</w:t>
      </w:r>
      <w:r w:rsidR="003372B5" w:rsidRPr="00F9351B">
        <w:rPr>
          <w:rFonts w:ascii="Times New Roman" w:hAnsi="Times New Roman" w:cs="Times New Roman"/>
          <w:lang w:val="en-GB"/>
        </w:rPr>
        <w:t xml:space="preserve"> study focuses</w:t>
      </w:r>
      <w:r w:rsidR="00695E93" w:rsidRPr="00F9351B">
        <w:rPr>
          <w:rFonts w:ascii="Times New Roman" w:hAnsi="Times New Roman" w:cs="Times New Roman"/>
          <w:lang w:val="en-GB"/>
        </w:rPr>
        <w:t xml:space="preserve"> primarily</w:t>
      </w:r>
      <w:r w:rsidR="003372B5" w:rsidRPr="00F9351B">
        <w:rPr>
          <w:rFonts w:ascii="Times New Roman" w:hAnsi="Times New Roman" w:cs="Times New Roman"/>
          <w:lang w:val="en-GB"/>
        </w:rPr>
        <w:t xml:space="preserve"> on </w:t>
      </w:r>
      <w:r w:rsidR="0098003B" w:rsidRPr="00F9351B">
        <w:rPr>
          <w:rFonts w:ascii="Times New Roman" w:hAnsi="Times New Roman" w:cs="Times New Roman"/>
          <w:lang w:val="en-GB"/>
        </w:rPr>
        <w:t xml:space="preserve">sedimentary basins on </w:t>
      </w:r>
      <w:r w:rsidR="003372B5" w:rsidRPr="00F9351B">
        <w:rPr>
          <w:rFonts w:ascii="Times New Roman" w:hAnsi="Times New Roman" w:cs="Times New Roman"/>
          <w:lang w:val="en-GB"/>
        </w:rPr>
        <w:t>the continental shelf</w:t>
      </w:r>
      <w:r w:rsidR="00C24986" w:rsidRPr="00F9351B">
        <w:rPr>
          <w:rFonts w:ascii="Times New Roman" w:hAnsi="Times New Roman" w:cs="Times New Roman"/>
          <w:lang w:val="en-GB"/>
        </w:rPr>
        <w:t>, so</w:t>
      </w:r>
      <w:r w:rsidR="003372B5" w:rsidRPr="00F9351B">
        <w:rPr>
          <w:rFonts w:ascii="Times New Roman" w:hAnsi="Times New Roman" w:cs="Times New Roman"/>
          <w:lang w:val="en-GB"/>
        </w:rPr>
        <w:t xml:space="preserve"> </w:t>
      </w:r>
      <w:r w:rsidR="00C24986" w:rsidRPr="00F9351B">
        <w:rPr>
          <w:rFonts w:ascii="Times New Roman" w:hAnsi="Times New Roman" w:cs="Times New Roman"/>
          <w:lang w:val="en-GB"/>
        </w:rPr>
        <w:t>the deep ocean basin is excluded from the</w:t>
      </w:r>
      <w:r w:rsidR="00695E93" w:rsidRPr="00F9351B">
        <w:rPr>
          <w:rFonts w:ascii="Times New Roman" w:hAnsi="Times New Roman" w:cs="Times New Roman"/>
          <w:lang w:val="en-GB"/>
        </w:rPr>
        <w:t xml:space="preserve"> following</w:t>
      </w:r>
      <w:r w:rsidR="00C24986" w:rsidRPr="00F9351B">
        <w:rPr>
          <w:rFonts w:ascii="Times New Roman" w:hAnsi="Times New Roman" w:cs="Times New Roman"/>
          <w:lang w:val="en-GB"/>
        </w:rPr>
        <w:t xml:space="preserve"> discussion</w:t>
      </w:r>
      <w:r w:rsidR="00020674" w:rsidRPr="00F9351B">
        <w:rPr>
          <w:rFonts w:ascii="Times New Roman" w:hAnsi="Times New Roman" w:cs="Times New Roman"/>
          <w:lang w:val="en-GB"/>
        </w:rPr>
        <w:t>; considering the</w:t>
      </w:r>
      <w:r w:rsidR="00C24986" w:rsidRPr="00F9351B">
        <w:rPr>
          <w:rFonts w:ascii="Times New Roman" w:hAnsi="Times New Roman" w:cs="Times New Roman"/>
          <w:lang w:val="en-GB"/>
        </w:rPr>
        <w:t xml:space="preserve"> same density interface in the oceanic area and</w:t>
      </w:r>
      <w:r w:rsidR="00020674" w:rsidRPr="00F9351B">
        <w:rPr>
          <w:rFonts w:ascii="Times New Roman" w:hAnsi="Times New Roman" w:cs="Times New Roman"/>
          <w:lang w:val="en-GB"/>
        </w:rPr>
        <w:t xml:space="preserve"> beneath the</w:t>
      </w:r>
      <w:r w:rsidR="00C24986" w:rsidRPr="00F9351B">
        <w:rPr>
          <w:rFonts w:ascii="Times New Roman" w:hAnsi="Times New Roman" w:cs="Times New Roman"/>
          <w:lang w:val="en-GB"/>
        </w:rPr>
        <w:t xml:space="preserve"> continental shelf may be inappropriate.</w:t>
      </w:r>
      <w:r w:rsidR="00C24986" w:rsidRPr="00F03105">
        <w:rPr>
          <w:rFonts w:ascii="Times New Roman" w:hAnsi="Times New Roman" w:cs="Times New Roman"/>
          <w:lang w:val="en-GB"/>
        </w:rPr>
        <w:t xml:space="preserve"> The </w:t>
      </w:r>
      <w:r w:rsidR="000514E6">
        <w:rPr>
          <w:rFonts w:ascii="Times New Roman" w:hAnsi="Times New Roman" w:cs="Times New Roman"/>
          <w:lang w:val="en-GB"/>
        </w:rPr>
        <w:t xml:space="preserve">Moho density contour </w:t>
      </w:r>
      <w:r w:rsidR="00C24986" w:rsidRPr="00F03105">
        <w:rPr>
          <w:rFonts w:ascii="Times New Roman" w:hAnsi="Times New Roman" w:cs="Times New Roman"/>
          <w:lang w:val="en-GB"/>
        </w:rPr>
        <w:t xml:space="preserve">we </w:t>
      </w:r>
      <w:r w:rsidR="00020674" w:rsidRPr="00F03105">
        <w:rPr>
          <w:rFonts w:ascii="Times New Roman" w:hAnsi="Times New Roman" w:cs="Times New Roman"/>
          <w:lang w:val="en-GB"/>
        </w:rPr>
        <w:t xml:space="preserve">employ here </w:t>
      </w:r>
      <w:r w:rsidR="00C24986" w:rsidRPr="00F03105">
        <w:rPr>
          <w:rFonts w:ascii="Times New Roman" w:hAnsi="Times New Roman" w:cs="Times New Roman"/>
          <w:lang w:val="en-GB"/>
        </w:rPr>
        <w:t>is</w:t>
      </w:r>
      <w:r w:rsidR="00020674" w:rsidRPr="00F03105">
        <w:rPr>
          <w:rFonts w:ascii="Times New Roman" w:hAnsi="Times New Roman" w:cs="Times New Roman"/>
          <w:lang w:val="en-GB"/>
        </w:rPr>
        <w:t xml:space="preserve"> selected</w:t>
      </w:r>
      <w:r w:rsidR="00C24986" w:rsidRPr="00F03105">
        <w:rPr>
          <w:rFonts w:ascii="Times New Roman" w:hAnsi="Times New Roman" w:cs="Times New Roman"/>
          <w:lang w:val="en-GB"/>
        </w:rPr>
        <w:t xml:space="preserve"> to </w:t>
      </w:r>
      <w:r w:rsidR="00020674" w:rsidRPr="00F03105">
        <w:rPr>
          <w:rFonts w:ascii="Times New Roman" w:hAnsi="Times New Roman" w:cs="Times New Roman"/>
          <w:lang w:val="en-GB"/>
        </w:rPr>
        <w:t>en</w:t>
      </w:r>
      <w:r w:rsidR="00C24986" w:rsidRPr="00F03105">
        <w:rPr>
          <w:rFonts w:ascii="Times New Roman" w:hAnsi="Times New Roman" w:cs="Times New Roman"/>
          <w:lang w:val="en-GB"/>
        </w:rPr>
        <w:t xml:space="preserve">sure </w:t>
      </w:r>
      <w:r w:rsidR="00020674" w:rsidRPr="00F03105">
        <w:rPr>
          <w:rFonts w:ascii="Times New Roman" w:hAnsi="Times New Roman" w:cs="Times New Roman"/>
          <w:lang w:val="en-GB"/>
        </w:rPr>
        <w:t>that</w:t>
      </w:r>
      <w:r w:rsidR="00670217" w:rsidRPr="00F03105">
        <w:rPr>
          <w:rFonts w:ascii="Times New Roman" w:hAnsi="Times New Roman" w:cs="Times New Roman"/>
          <w:lang w:val="en-GB"/>
        </w:rPr>
        <w:t xml:space="preserve"> </w:t>
      </w:r>
      <w:r w:rsidR="00C24986" w:rsidRPr="00F03105">
        <w:rPr>
          <w:rFonts w:ascii="Times New Roman" w:hAnsi="Times New Roman" w:cs="Times New Roman"/>
          <w:lang w:val="en-GB"/>
        </w:rPr>
        <w:t xml:space="preserve">the results </w:t>
      </w:r>
      <w:r w:rsidR="00604EF4" w:rsidRPr="00F03105">
        <w:rPr>
          <w:rFonts w:ascii="Times New Roman" w:hAnsi="Times New Roman" w:cs="Times New Roman"/>
          <w:lang w:val="en-GB"/>
        </w:rPr>
        <w:t>in the Ross</w:t>
      </w:r>
      <w:r w:rsidR="00C24986" w:rsidRPr="00F03105">
        <w:rPr>
          <w:rFonts w:ascii="Times New Roman" w:hAnsi="Times New Roman" w:cs="Times New Roman"/>
          <w:lang w:val="en-GB"/>
        </w:rPr>
        <w:t xml:space="preserve"> Sea basins </w:t>
      </w:r>
      <w:r w:rsidR="00020674" w:rsidRPr="00F03105">
        <w:rPr>
          <w:rFonts w:ascii="Times New Roman" w:hAnsi="Times New Roman" w:cs="Times New Roman"/>
          <w:lang w:val="en-GB"/>
        </w:rPr>
        <w:t>wi</w:t>
      </w:r>
      <w:r w:rsidR="00020674" w:rsidRPr="00F9351B">
        <w:rPr>
          <w:rFonts w:ascii="Times New Roman" w:hAnsi="Times New Roman" w:cs="Times New Roman"/>
          <w:lang w:val="en-GB"/>
        </w:rPr>
        <w:t xml:space="preserve">ll be </w:t>
      </w:r>
      <w:r w:rsidR="000514E6">
        <w:rPr>
          <w:rFonts w:ascii="Times New Roman" w:hAnsi="Times New Roman" w:cs="Times New Roman"/>
          <w:lang w:val="en-GB"/>
        </w:rPr>
        <w:t xml:space="preserve">more </w:t>
      </w:r>
      <w:r w:rsidR="00C24986" w:rsidRPr="00F9351B">
        <w:rPr>
          <w:rFonts w:ascii="Times New Roman" w:hAnsi="Times New Roman" w:cs="Times New Roman"/>
          <w:lang w:val="en-GB"/>
        </w:rPr>
        <w:t>reasonable.</w:t>
      </w:r>
    </w:p>
    <w:p w14:paraId="31D8A218" w14:textId="77777777" w:rsidR="00226986" w:rsidRPr="00F9351B" w:rsidRDefault="00226986" w:rsidP="00254356">
      <w:pPr>
        <w:spacing w:line="480" w:lineRule="auto"/>
        <w:contextualSpacing/>
        <w:rPr>
          <w:rFonts w:ascii="Times New Roman" w:hAnsi="Times New Roman" w:cs="Times New Roman"/>
          <w:lang w:val="en-GB"/>
        </w:rPr>
      </w:pPr>
    </w:p>
    <w:p w14:paraId="3FEE1F15" w14:textId="24DA08EC" w:rsidR="00D01037" w:rsidRPr="005A5036" w:rsidRDefault="00226986" w:rsidP="00254356">
      <w:pPr>
        <w:pStyle w:val="4"/>
        <w:spacing w:before="0" w:after="0" w:line="480" w:lineRule="auto"/>
        <w:contextualSpacing/>
        <w:rPr>
          <w:rFonts w:ascii="Times New Roman" w:hAnsi="Times New Roman" w:cs="Times New Roman"/>
          <w:i/>
          <w:sz w:val="24"/>
          <w:szCs w:val="24"/>
          <w:lang w:val="en-GB"/>
        </w:rPr>
      </w:pPr>
      <w:r w:rsidRPr="00670217">
        <w:rPr>
          <w:rFonts w:ascii="Times New Roman" w:hAnsi="Times New Roman" w:cs="Times New Roman"/>
          <w:i/>
          <w:sz w:val="24"/>
          <w:szCs w:val="24"/>
          <w:lang w:val="en-GB"/>
        </w:rPr>
        <w:t xml:space="preserve">4.3.3 </w:t>
      </w:r>
      <w:r w:rsidR="00FF2FD7" w:rsidRPr="00670217">
        <w:rPr>
          <w:rFonts w:ascii="Times New Roman" w:hAnsi="Times New Roman" w:cs="Times New Roman"/>
          <w:i/>
          <w:sz w:val="24"/>
          <w:szCs w:val="24"/>
          <w:lang w:val="en-GB"/>
        </w:rPr>
        <w:t>Variations in</w:t>
      </w:r>
      <w:r w:rsidR="002F5907" w:rsidRPr="00670217">
        <w:rPr>
          <w:rFonts w:ascii="Times New Roman" w:hAnsi="Times New Roman" w:cs="Times New Roman"/>
          <w:i/>
          <w:sz w:val="24"/>
          <w:szCs w:val="24"/>
          <w:lang w:val="en-GB"/>
        </w:rPr>
        <w:t xml:space="preserve"> the upper and lower crust</w:t>
      </w:r>
    </w:p>
    <w:p w14:paraId="2D26F1B2" w14:textId="39586DFF" w:rsidR="000D240C" w:rsidRDefault="00695E18" w:rsidP="00254356">
      <w:pPr>
        <w:pStyle w:val="a5"/>
        <w:spacing w:line="480" w:lineRule="auto"/>
        <w:ind w:firstLineChars="0" w:firstLine="0"/>
        <w:contextualSpacing/>
        <w:rPr>
          <w:rFonts w:ascii="Times New Roman" w:hAnsi="Times New Roman" w:cs="Times New Roman"/>
          <w:lang w:val="en-GB"/>
        </w:rPr>
      </w:pPr>
      <w:r w:rsidRPr="00F9351B">
        <w:rPr>
          <w:rFonts w:ascii="Times New Roman" w:hAnsi="Times New Roman" w:cs="Times New Roman"/>
          <w:lang w:val="en-GB"/>
        </w:rPr>
        <w:t>Combining the intra-crustal boundary between the upper and lower crust fro</w:t>
      </w:r>
      <w:r w:rsidR="00495045" w:rsidRPr="00F9351B">
        <w:rPr>
          <w:rFonts w:ascii="Times New Roman" w:hAnsi="Times New Roman" w:cs="Times New Roman"/>
          <w:lang w:val="en-GB"/>
        </w:rPr>
        <w:t>m the results of ACRUP in Fig. 6</w:t>
      </w:r>
      <w:r w:rsidRPr="00F9351B">
        <w:rPr>
          <w:rFonts w:ascii="Times New Roman" w:hAnsi="Times New Roman" w:cs="Times New Roman"/>
          <w:lang w:val="en-GB"/>
        </w:rPr>
        <w:t>, we extract the</w:t>
      </w:r>
      <w:r w:rsidR="00A3455A" w:rsidRPr="00F9351B">
        <w:rPr>
          <w:rFonts w:ascii="Times New Roman" w:hAnsi="Times New Roman" w:cs="Times New Roman"/>
          <w:lang w:val="en-GB"/>
        </w:rPr>
        <w:t xml:space="preserve"> 2710 kg/m</w:t>
      </w:r>
      <w:r w:rsidR="00A3455A" w:rsidRPr="00F9351B">
        <w:rPr>
          <w:rFonts w:ascii="Times New Roman" w:hAnsi="Times New Roman" w:cs="Times New Roman"/>
          <w:vertAlign w:val="superscript"/>
          <w:lang w:val="en-GB"/>
        </w:rPr>
        <w:t>3</w:t>
      </w:r>
      <w:r w:rsidR="003C006E" w:rsidRPr="00F9351B">
        <w:rPr>
          <w:rFonts w:ascii="Times New Roman" w:hAnsi="Times New Roman" w:cs="Times New Roman"/>
          <w:lang w:val="en-GB"/>
        </w:rPr>
        <w:t xml:space="preserve"> contour</w:t>
      </w:r>
      <w:r w:rsidR="00A3455A" w:rsidRPr="00F9351B">
        <w:rPr>
          <w:rFonts w:ascii="Times New Roman" w:hAnsi="Times New Roman" w:cs="Times New Roman"/>
          <w:lang w:val="en-GB"/>
        </w:rPr>
        <w:t xml:space="preserve"> from</w:t>
      </w:r>
      <w:r w:rsidR="003C006E" w:rsidRPr="00F9351B">
        <w:rPr>
          <w:rFonts w:ascii="Times New Roman" w:hAnsi="Times New Roman" w:cs="Times New Roman"/>
          <w:lang w:val="en-GB"/>
        </w:rPr>
        <w:t xml:space="preserve"> the</w:t>
      </w:r>
      <w:r w:rsidR="00A3455A" w:rsidRPr="00F9351B">
        <w:rPr>
          <w:rFonts w:ascii="Times New Roman" w:hAnsi="Times New Roman" w:cs="Times New Roman"/>
          <w:lang w:val="en-GB"/>
        </w:rPr>
        <w:t xml:space="preserve"> 3-D density anomaly model </w:t>
      </w:r>
      <w:r w:rsidR="00A3455A" w:rsidRPr="00F9351B">
        <w:rPr>
          <w:rFonts w:ascii="Times New Roman" w:hAnsi="Times New Roman" w:cs="Times New Roman"/>
          <w:lang w:val="en-GB"/>
        </w:rPr>
        <w:lastRenderedPageBreak/>
        <w:t xml:space="preserve">discussed in </w:t>
      </w:r>
      <w:r w:rsidR="003C006E" w:rsidRPr="00F9351B">
        <w:rPr>
          <w:rFonts w:ascii="Times New Roman" w:hAnsi="Times New Roman" w:cs="Times New Roman"/>
          <w:lang w:val="en-GB"/>
        </w:rPr>
        <w:t>section</w:t>
      </w:r>
      <w:r w:rsidR="00A3455A" w:rsidRPr="00F9351B">
        <w:rPr>
          <w:rFonts w:ascii="Times New Roman" w:hAnsi="Times New Roman" w:cs="Times New Roman"/>
          <w:lang w:val="en-GB"/>
        </w:rPr>
        <w:t xml:space="preserve"> 4.4.1 as the interface </w:t>
      </w:r>
      <w:r w:rsidR="003C006E" w:rsidRPr="00F9351B">
        <w:rPr>
          <w:rFonts w:ascii="Times New Roman" w:hAnsi="Times New Roman" w:cs="Times New Roman"/>
          <w:lang w:val="en-GB"/>
        </w:rPr>
        <w:t xml:space="preserve">between the </w:t>
      </w:r>
      <w:r w:rsidR="00A3455A" w:rsidRPr="00F9351B">
        <w:rPr>
          <w:rFonts w:ascii="Times New Roman" w:hAnsi="Times New Roman" w:cs="Times New Roman"/>
          <w:lang w:val="en-GB"/>
        </w:rPr>
        <w:t>upper and lower crust</w:t>
      </w:r>
      <w:ins w:id="213" w:author="ji appple" w:date="2018-07-18T14:41:00Z">
        <w:r w:rsidR="00084510">
          <w:rPr>
            <w:rFonts w:ascii="Times New Roman" w:hAnsi="Times New Roman" w:cs="Times New Roman"/>
            <w:lang w:val="en-GB"/>
          </w:rPr>
          <w:t xml:space="preserve"> (</w:t>
        </w:r>
        <w:r w:rsidR="00084510" w:rsidRPr="00F9351B">
          <w:rPr>
            <w:rFonts w:ascii="Times New Roman" w:hAnsi="Times New Roman" w:cs="Times New Roman"/>
            <w:lang w:val="en-GB"/>
          </w:rPr>
          <w:t>Fig. 8</w:t>
        </w:r>
        <w:r w:rsidR="00084510">
          <w:rPr>
            <w:rFonts w:ascii="Times New Roman" w:hAnsi="Times New Roman" w:cs="Times New Roman"/>
            <w:lang w:val="en-GB"/>
          </w:rPr>
          <w:t>)</w:t>
        </w:r>
      </w:ins>
      <w:r w:rsidR="00A3455A" w:rsidRPr="00F9351B">
        <w:rPr>
          <w:rFonts w:ascii="Times New Roman" w:hAnsi="Times New Roman" w:cs="Times New Roman"/>
          <w:lang w:val="en-GB"/>
        </w:rPr>
        <w:t xml:space="preserve">. The </w:t>
      </w:r>
      <w:del w:id="214" w:author="ji appple" w:date="2018-07-18T14:41:00Z">
        <w:r w:rsidR="00A3455A" w:rsidRPr="00F9351B" w:rsidDel="00084510">
          <w:rPr>
            <w:rFonts w:ascii="Times New Roman" w:hAnsi="Times New Roman" w:cs="Times New Roman"/>
            <w:lang w:val="en-GB"/>
          </w:rPr>
          <w:delText>f</w:delText>
        </w:r>
        <w:r w:rsidR="00495045" w:rsidRPr="00F9351B" w:rsidDel="00084510">
          <w:rPr>
            <w:rFonts w:ascii="Times New Roman" w:hAnsi="Times New Roman" w:cs="Times New Roman"/>
            <w:lang w:val="en-GB"/>
          </w:rPr>
          <w:delText xml:space="preserve">inal </w:delText>
        </w:r>
      </w:del>
      <w:r w:rsidR="00495045" w:rsidRPr="00F9351B">
        <w:rPr>
          <w:rFonts w:ascii="Times New Roman" w:hAnsi="Times New Roman" w:cs="Times New Roman"/>
          <w:lang w:val="en-GB"/>
        </w:rPr>
        <w:t>results</w:t>
      </w:r>
      <w:del w:id="215" w:author="ji appple" w:date="2018-07-18T14:42:00Z">
        <w:r w:rsidR="00495045" w:rsidRPr="00F9351B" w:rsidDel="004A16AF">
          <w:rPr>
            <w:rFonts w:ascii="Times New Roman" w:hAnsi="Times New Roman" w:cs="Times New Roman"/>
            <w:lang w:val="en-GB"/>
          </w:rPr>
          <w:delText xml:space="preserve"> </w:delText>
        </w:r>
      </w:del>
      <w:ins w:id="216" w:author="ji appple" w:date="2018-07-18T14:42:00Z">
        <w:r w:rsidR="004A16AF">
          <w:rPr>
            <w:rFonts w:ascii="Times New Roman" w:hAnsi="Times New Roman" w:cs="Times New Roman"/>
            <w:lang w:val="en-GB"/>
          </w:rPr>
          <w:t xml:space="preserve"> </w:t>
        </w:r>
      </w:ins>
      <w:del w:id="217" w:author="ji appple" w:date="2018-07-18T14:42:00Z">
        <w:r w:rsidR="00495045" w:rsidRPr="00F9351B" w:rsidDel="00084510">
          <w:rPr>
            <w:rFonts w:ascii="Times New Roman" w:hAnsi="Times New Roman" w:cs="Times New Roman"/>
            <w:lang w:val="en-GB"/>
          </w:rPr>
          <w:delText>are shown in Fig. 8</w:delText>
        </w:r>
        <w:r w:rsidR="00A3455A" w:rsidRPr="00F9351B" w:rsidDel="00084510">
          <w:rPr>
            <w:rFonts w:ascii="Times New Roman" w:hAnsi="Times New Roman" w:cs="Times New Roman"/>
            <w:lang w:val="en-GB"/>
          </w:rPr>
          <w:delText xml:space="preserve"> and </w:delText>
        </w:r>
      </w:del>
      <w:r w:rsidR="00A3455A" w:rsidRPr="00F9351B">
        <w:rPr>
          <w:rFonts w:ascii="Times New Roman" w:hAnsi="Times New Roman" w:cs="Times New Roman"/>
          <w:lang w:val="en-GB"/>
        </w:rPr>
        <w:t>can be further used to analyse</w:t>
      </w:r>
      <w:r w:rsidR="00EE7341" w:rsidRPr="00F9351B">
        <w:rPr>
          <w:rFonts w:ascii="Times New Roman" w:hAnsi="Times New Roman" w:cs="Times New Roman"/>
          <w:lang w:val="en-GB"/>
        </w:rPr>
        <w:t xml:space="preserve"> the</w:t>
      </w:r>
      <w:r w:rsidR="00A3455A" w:rsidRPr="00F9351B">
        <w:rPr>
          <w:rFonts w:ascii="Times New Roman" w:hAnsi="Times New Roman" w:cs="Times New Roman"/>
          <w:lang w:val="en-GB"/>
        </w:rPr>
        <w:t xml:space="preserve"> </w:t>
      </w:r>
      <w:r w:rsidR="00FF2FD7" w:rsidRPr="00F9351B">
        <w:rPr>
          <w:rFonts w:ascii="Times New Roman" w:hAnsi="Times New Roman" w:cs="Times New Roman"/>
          <w:lang w:val="en-GB"/>
        </w:rPr>
        <w:t>variations in</w:t>
      </w:r>
      <w:r w:rsidR="00A3455A" w:rsidRPr="00F9351B">
        <w:rPr>
          <w:rFonts w:ascii="Times New Roman" w:hAnsi="Times New Roman" w:cs="Times New Roman"/>
          <w:lang w:val="en-GB"/>
        </w:rPr>
        <w:t xml:space="preserve"> individual crustal layers</w:t>
      </w:r>
      <w:r w:rsidR="000830EA" w:rsidRPr="00F9351B">
        <w:rPr>
          <w:rFonts w:ascii="Times New Roman" w:hAnsi="Times New Roman" w:cs="Times New Roman"/>
          <w:lang w:val="en-GB"/>
        </w:rPr>
        <w:t xml:space="preserve"> and their structural characteristics</w:t>
      </w:r>
      <w:r w:rsidR="0065732F" w:rsidRPr="00F9351B">
        <w:rPr>
          <w:rFonts w:ascii="Times New Roman" w:hAnsi="Times New Roman" w:cs="Times New Roman"/>
          <w:lang w:val="en-GB"/>
        </w:rPr>
        <w:t xml:space="preserve"> </w:t>
      </w:r>
      <w:r w:rsidR="00604EF4" w:rsidRPr="00F9351B">
        <w:rPr>
          <w:rFonts w:ascii="Times New Roman" w:hAnsi="Times New Roman" w:cs="Times New Roman"/>
          <w:lang w:val="en-GB"/>
        </w:rPr>
        <w:t>in the Ross</w:t>
      </w:r>
      <w:r w:rsidR="0065732F" w:rsidRPr="00F9351B">
        <w:rPr>
          <w:rFonts w:ascii="Times New Roman" w:hAnsi="Times New Roman" w:cs="Times New Roman"/>
          <w:lang w:val="en-GB"/>
        </w:rPr>
        <w:t xml:space="preserve">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000830EA" w:rsidRPr="00F9351B">
        <w:rPr>
          <w:rFonts w:ascii="Times New Roman" w:hAnsi="Times New Roman" w:cs="Times New Roman"/>
          <w:lang w:val="en-GB"/>
        </w:rPr>
        <w:t>.</w:t>
      </w:r>
    </w:p>
    <w:p w14:paraId="451D8155" w14:textId="480E9901" w:rsidR="00B75FE3" w:rsidRPr="00F9351B" w:rsidRDefault="00B75FE3" w:rsidP="00B75FE3">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8</w:t>
      </w:r>
      <w:r w:rsidRPr="00F15A3A">
        <w:rPr>
          <w:rFonts w:ascii="Times New Roman" w:hAnsi="Times New Roman" w:cs="Times New Roman"/>
          <w:lang w:val="en-GB"/>
        </w:rPr>
        <w:t xml:space="preserve"> near here]</w:t>
      </w:r>
    </w:p>
    <w:p w14:paraId="7625FF50" w14:textId="173207E4" w:rsidR="002400BE" w:rsidRPr="00F9351B" w:rsidRDefault="0065732F" w:rsidP="00254356">
      <w:pPr>
        <w:pStyle w:val="a5"/>
        <w:spacing w:line="480" w:lineRule="auto"/>
        <w:ind w:firstLineChars="0" w:firstLine="720"/>
        <w:contextualSpacing/>
        <w:rPr>
          <w:rFonts w:ascii="Times New Roman" w:hAnsi="Times New Roman" w:cs="Times New Roman"/>
          <w:lang w:val="en-GB"/>
        </w:rPr>
      </w:pPr>
      <w:r w:rsidRPr="00F9351B">
        <w:rPr>
          <w:rFonts w:ascii="Times New Roman" w:hAnsi="Times New Roman" w:cs="Times New Roman"/>
          <w:lang w:val="en-GB"/>
        </w:rPr>
        <w:t xml:space="preserve">The </w:t>
      </w:r>
      <w:r w:rsidR="00FF2FD7" w:rsidRPr="00F9351B">
        <w:rPr>
          <w:rFonts w:ascii="Times New Roman" w:hAnsi="Times New Roman" w:cs="Times New Roman"/>
          <w:lang w:val="en-GB"/>
        </w:rPr>
        <w:t>variations in</w:t>
      </w:r>
      <w:r w:rsidR="00EE7341" w:rsidRPr="00F9351B">
        <w:rPr>
          <w:rFonts w:ascii="Times New Roman" w:hAnsi="Times New Roman" w:cs="Times New Roman"/>
          <w:lang w:val="en-GB"/>
        </w:rPr>
        <w:t xml:space="preserve"> the thicknesses of the</w:t>
      </w:r>
      <w:r w:rsidR="00584226" w:rsidRPr="00F9351B">
        <w:rPr>
          <w:rFonts w:ascii="Times New Roman" w:hAnsi="Times New Roman" w:cs="Times New Roman"/>
          <w:lang w:val="en-GB"/>
        </w:rPr>
        <w:t xml:space="preserve"> </w:t>
      </w:r>
      <w:r w:rsidRPr="00F9351B">
        <w:rPr>
          <w:rFonts w:ascii="Times New Roman" w:hAnsi="Times New Roman" w:cs="Times New Roman"/>
          <w:lang w:val="en-GB"/>
        </w:rPr>
        <w:t>upper</w:t>
      </w:r>
      <w:r w:rsidR="00495045" w:rsidRPr="00F9351B">
        <w:rPr>
          <w:rFonts w:ascii="Times New Roman" w:hAnsi="Times New Roman" w:cs="Times New Roman"/>
          <w:lang w:val="en-GB"/>
        </w:rPr>
        <w:t xml:space="preserve"> (Fig. 8</w:t>
      </w:r>
      <w:r w:rsidR="00584226" w:rsidRPr="00F9351B">
        <w:rPr>
          <w:rFonts w:ascii="Times New Roman" w:hAnsi="Times New Roman" w:cs="Times New Roman"/>
          <w:lang w:val="en-GB"/>
        </w:rPr>
        <w:t>a)</w:t>
      </w:r>
      <w:r w:rsidRPr="00F9351B">
        <w:rPr>
          <w:rFonts w:ascii="Times New Roman" w:hAnsi="Times New Roman" w:cs="Times New Roman"/>
          <w:lang w:val="en-GB"/>
        </w:rPr>
        <w:t xml:space="preserve"> and lower crust</w:t>
      </w:r>
      <w:r w:rsidR="00495045" w:rsidRPr="00F9351B">
        <w:rPr>
          <w:rFonts w:ascii="Times New Roman" w:hAnsi="Times New Roman" w:cs="Times New Roman"/>
          <w:lang w:val="en-GB"/>
        </w:rPr>
        <w:t xml:space="preserve"> (Fig. 8</w:t>
      </w:r>
      <w:r w:rsidR="00584226" w:rsidRPr="00F9351B">
        <w:rPr>
          <w:rFonts w:ascii="Times New Roman" w:hAnsi="Times New Roman" w:cs="Times New Roman"/>
          <w:lang w:val="en-GB"/>
        </w:rPr>
        <w:t xml:space="preserve">b) </w:t>
      </w:r>
      <w:r w:rsidRPr="00F9351B">
        <w:rPr>
          <w:rFonts w:ascii="Times New Roman" w:hAnsi="Times New Roman" w:cs="Times New Roman"/>
          <w:lang w:val="en-GB"/>
        </w:rPr>
        <w:t xml:space="preserve">exhibit similar trends </w:t>
      </w:r>
      <w:r w:rsidR="00977C9D" w:rsidRPr="00F9351B">
        <w:rPr>
          <w:rFonts w:ascii="Times New Roman" w:hAnsi="Times New Roman" w:cs="Times New Roman"/>
          <w:lang w:val="en-GB"/>
        </w:rPr>
        <w:t>at</w:t>
      </w:r>
      <w:r w:rsidR="00EE7341" w:rsidRPr="00F9351B">
        <w:rPr>
          <w:rFonts w:ascii="Times New Roman" w:hAnsi="Times New Roman" w:cs="Times New Roman"/>
          <w:lang w:val="en-GB"/>
        </w:rPr>
        <w:t xml:space="preserve"> the</w:t>
      </w:r>
      <w:r w:rsidR="00977C9D" w:rsidRPr="00F9351B">
        <w:rPr>
          <w:rFonts w:ascii="Times New Roman" w:hAnsi="Times New Roman" w:cs="Times New Roman"/>
          <w:lang w:val="en-GB"/>
        </w:rPr>
        <w:t xml:space="preserve"> regional scale</w:t>
      </w:r>
      <w:r w:rsidR="00EE7341" w:rsidRPr="00F9351B">
        <w:rPr>
          <w:rFonts w:ascii="Times New Roman" w:hAnsi="Times New Roman" w:cs="Times New Roman"/>
          <w:lang w:val="en-GB"/>
        </w:rPr>
        <w:t>,</w:t>
      </w:r>
      <w:r w:rsidR="00977C9D" w:rsidRPr="00F9351B">
        <w:rPr>
          <w:rFonts w:ascii="Times New Roman" w:hAnsi="Times New Roman" w:cs="Times New Roman"/>
          <w:lang w:val="en-GB"/>
        </w:rPr>
        <w:t xml:space="preserve"> </w:t>
      </w:r>
      <w:r w:rsidRPr="00F9351B">
        <w:rPr>
          <w:rFonts w:ascii="Times New Roman" w:hAnsi="Times New Roman" w:cs="Times New Roman"/>
          <w:lang w:val="en-GB"/>
        </w:rPr>
        <w:t xml:space="preserve">and </w:t>
      </w:r>
      <w:r w:rsidR="00584226" w:rsidRPr="00F9351B">
        <w:rPr>
          <w:rFonts w:ascii="Times New Roman" w:hAnsi="Times New Roman" w:cs="Times New Roman"/>
          <w:lang w:val="en-GB"/>
        </w:rPr>
        <w:t xml:space="preserve">they </w:t>
      </w:r>
      <w:r w:rsidRPr="00F9351B">
        <w:rPr>
          <w:rFonts w:ascii="Times New Roman" w:hAnsi="Times New Roman" w:cs="Times New Roman"/>
          <w:lang w:val="en-GB"/>
        </w:rPr>
        <w:t>are</w:t>
      </w:r>
      <w:r w:rsidR="00EE7341" w:rsidRPr="00F9351B">
        <w:rPr>
          <w:rFonts w:ascii="Times New Roman" w:hAnsi="Times New Roman" w:cs="Times New Roman"/>
          <w:lang w:val="en-GB"/>
        </w:rPr>
        <w:t xml:space="preserve"> quite</w:t>
      </w:r>
      <w:r w:rsidRPr="00F9351B">
        <w:rPr>
          <w:rFonts w:ascii="Times New Roman" w:hAnsi="Times New Roman" w:cs="Times New Roman"/>
          <w:lang w:val="en-GB"/>
        </w:rPr>
        <w:t xml:space="preserve"> consistent with the </w:t>
      </w:r>
      <w:r w:rsidR="00584226" w:rsidRPr="00F9351B">
        <w:rPr>
          <w:rFonts w:ascii="Times New Roman" w:hAnsi="Times New Roman" w:cs="Times New Roman"/>
          <w:lang w:val="en-GB"/>
        </w:rPr>
        <w:t xml:space="preserve">locations of </w:t>
      </w:r>
      <w:r w:rsidR="00EE7341" w:rsidRPr="00F9351B">
        <w:rPr>
          <w:rFonts w:ascii="Times New Roman" w:hAnsi="Times New Roman" w:cs="Times New Roman"/>
          <w:lang w:val="en-GB"/>
        </w:rPr>
        <w:t xml:space="preserve">the </w:t>
      </w:r>
      <w:r w:rsidR="00584226" w:rsidRPr="00F9351B">
        <w:rPr>
          <w:rFonts w:ascii="Times New Roman" w:hAnsi="Times New Roman" w:cs="Times New Roman"/>
          <w:lang w:val="en-GB"/>
        </w:rPr>
        <w:t xml:space="preserve">sedimentary basins and basement </w:t>
      </w:r>
      <w:del w:id="218" w:author="ji appple" w:date="2018-07-01T14:52:00Z">
        <w:r w:rsidR="00584226" w:rsidRPr="00F9351B" w:rsidDel="00665447">
          <w:rPr>
            <w:rFonts w:ascii="Times New Roman" w:hAnsi="Times New Roman" w:cs="Times New Roman"/>
            <w:lang w:val="en-GB"/>
          </w:rPr>
          <w:delText xml:space="preserve">rises </w:delText>
        </w:r>
      </w:del>
      <w:ins w:id="219" w:author="ji appple" w:date="2018-07-01T14:52:00Z">
        <w:r w:rsidR="00665447">
          <w:rPr>
            <w:rFonts w:ascii="Times New Roman" w:hAnsi="Times New Roman" w:cs="Times New Roman"/>
            <w:lang w:val="en-GB"/>
          </w:rPr>
          <w:t>highs</w:t>
        </w:r>
        <w:r w:rsidR="00665447" w:rsidRPr="00F9351B">
          <w:rPr>
            <w:rFonts w:ascii="Times New Roman" w:hAnsi="Times New Roman" w:cs="Times New Roman"/>
            <w:lang w:val="en-GB"/>
          </w:rPr>
          <w:t xml:space="preserve"> </w:t>
        </w:r>
      </w:ins>
      <w:r w:rsidR="00584226" w:rsidRPr="00F9351B">
        <w:rPr>
          <w:rFonts w:ascii="Times New Roman" w:hAnsi="Times New Roman" w:cs="Times New Roman"/>
          <w:lang w:val="en-GB"/>
        </w:rPr>
        <w:t>between them</w:t>
      </w:r>
      <w:r w:rsidRPr="00F9351B">
        <w:rPr>
          <w:rFonts w:ascii="Times New Roman" w:hAnsi="Times New Roman" w:cs="Times New Roman"/>
          <w:lang w:val="en-GB"/>
        </w:rPr>
        <w:t>.</w:t>
      </w:r>
      <w:r w:rsidR="00584226" w:rsidRPr="00F9351B">
        <w:rPr>
          <w:rFonts w:ascii="Times New Roman" w:hAnsi="Times New Roman" w:cs="Times New Roman"/>
          <w:lang w:val="en-GB"/>
        </w:rPr>
        <w:t xml:space="preserve"> In a</w:t>
      </w:r>
      <w:r w:rsidR="00EE7341" w:rsidRPr="00F9351B">
        <w:rPr>
          <w:rFonts w:ascii="Times New Roman" w:hAnsi="Times New Roman" w:cs="Times New Roman"/>
          <w:lang w:val="en-GB"/>
        </w:rPr>
        <w:t>n additional</w:t>
      </w:r>
      <w:r w:rsidR="00584226" w:rsidRPr="00F9351B">
        <w:rPr>
          <w:rFonts w:ascii="Times New Roman" w:hAnsi="Times New Roman" w:cs="Times New Roman"/>
          <w:lang w:val="en-GB"/>
        </w:rPr>
        <w:t xml:space="preserve"> analysis, we </w:t>
      </w:r>
      <w:r w:rsidR="00EE7341" w:rsidRPr="00F9351B">
        <w:rPr>
          <w:rFonts w:ascii="Times New Roman" w:hAnsi="Times New Roman" w:cs="Times New Roman"/>
          <w:lang w:val="en-GB"/>
        </w:rPr>
        <w:t xml:space="preserve">find </w:t>
      </w:r>
      <w:r w:rsidR="00584226" w:rsidRPr="00F9351B">
        <w:rPr>
          <w:rFonts w:ascii="Times New Roman" w:hAnsi="Times New Roman" w:cs="Times New Roman"/>
          <w:lang w:val="en-GB"/>
        </w:rPr>
        <w:t>that</w:t>
      </w:r>
      <w:r w:rsidR="00EE7341" w:rsidRPr="00F9351B">
        <w:rPr>
          <w:rFonts w:ascii="Times New Roman" w:hAnsi="Times New Roman" w:cs="Times New Roman"/>
          <w:lang w:val="en-GB"/>
        </w:rPr>
        <w:t>,</w:t>
      </w:r>
      <w:r w:rsidR="00584226" w:rsidRPr="00F9351B">
        <w:rPr>
          <w:rFonts w:ascii="Times New Roman" w:hAnsi="Times New Roman" w:cs="Times New Roman"/>
          <w:lang w:val="en-GB"/>
        </w:rPr>
        <w:t xml:space="preserve"> in the VLB, the upper crust </w:t>
      </w:r>
      <w:r w:rsidR="00977C9D" w:rsidRPr="00F9351B">
        <w:rPr>
          <w:rFonts w:ascii="Times New Roman" w:hAnsi="Times New Roman" w:cs="Times New Roman"/>
          <w:lang w:val="en-GB"/>
        </w:rPr>
        <w:t xml:space="preserve">is thinner than the lower crust by 1.5 km. The </w:t>
      </w:r>
      <w:r w:rsidR="00EE7341" w:rsidRPr="00F9351B">
        <w:rPr>
          <w:rFonts w:ascii="Times New Roman" w:hAnsi="Times New Roman" w:cs="Times New Roman"/>
          <w:lang w:val="en-GB"/>
        </w:rPr>
        <w:t>occurrence of greater amounts of</w:t>
      </w:r>
      <w:r w:rsidR="00977C9D" w:rsidRPr="000514E6">
        <w:rPr>
          <w:rFonts w:ascii="Times New Roman" w:hAnsi="Times New Roman" w:cs="Times New Roman"/>
          <w:lang w:val="en-GB"/>
        </w:rPr>
        <w:t xml:space="preserve"> brittle extension i</w:t>
      </w:r>
      <w:r w:rsidR="00977C9D" w:rsidRPr="00F9351B">
        <w:rPr>
          <w:rFonts w:ascii="Times New Roman" w:hAnsi="Times New Roman" w:cs="Times New Roman"/>
          <w:lang w:val="en-GB"/>
        </w:rPr>
        <w:t xml:space="preserve">n the upper crust may be </w:t>
      </w:r>
      <w:r w:rsidR="00044E1A" w:rsidRPr="00F9351B">
        <w:rPr>
          <w:rFonts w:ascii="Times New Roman" w:hAnsi="Times New Roman" w:cs="Times New Roman"/>
          <w:lang w:val="en-GB"/>
        </w:rPr>
        <w:t xml:space="preserve">related to the </w:t>
      </w:r>
      <w:r w:rsidR="0091409E" w:rsidRPr="00F9351B">
        <w:rPr>
          <w:rFonts w:ascii="Times New Roman" w:hAnsi="Times New Roman" w:cs="Times New Roman"/>
          <w:lang w:val="en-GB"/>
        </w:rPr>
        <w:t xml:space="preserve">second phase of </w:t>
      </w:r>
      <w:r w:rsidR="00044E1A" w:rsidRPr="00F9351B">
        <w:rPr>
          <w:rFonts w:ascii="Times New Roman" w:hAnsi="Times New Roman" w:cs="Times New Roman"/>
          <w:lang w:val="en-GB"/>
        </w:rPr>
        <w:t>crustal extension</w:t>
      </w:r>
      <w:r w:rsidR="00EE7341" w:rsidRPr="00F9351B">
        <w:rPr>
          <w:rFonts w:ascii="Times New Roman" w:hAnsi="Times New Roman" w:cs="Times New Roman"/>
          <w:lang w:val="en-GB"/>
        </w:rPr>
        <w:t xml:space="preserve"> that </w:t>
      </w:r>
      <w:r w:rsidR="00642D7C" w:rsidRPr="00F9351B">
        <w:rPr>
          <w:rFonts w:ascii="Times New Roman" w:hAnsi="Times New Roman" w:cs="Times New Roman"/>
          <w:lang w:val="en-GB"/>
        </w:rPr>
        <w:t xml:space="preserve">occurred </w:t>
      </w:r>
      <w:r w:rsidR="00044E1A" w:rsidRPr="00F9351B">
        <w:rPr>
          <w:rFonts w:ascii="Times New Roman" w:hAnsi="Times New Roman" w:cs="Times New Roman"/>
          <w:lang w:val="en-GB"/>
        </w:rPr>
        <w:t>in</w:t>
      </w:r>
      <w:r w:rsidR="00EE7341" w:rsidRPr="00F9351B">
        <w:rPr>
          <w:rFonts w:ascii="Times New Roman" w:hAnsi="Times New Roman" w:cs="Times New Roman"/>
          <w:lang w:val="en-GB"/>
        </w:rPr>
        <w:t xml:space="preserve"> the</w:t>
      </w:r>
      <w:r w:rsidR="00044E1A" w:rsidRPr="00F9351B">
        <w:rPr>
          <w:rFonts w:ascii="Times New Roman" w:hAnsi="Times New Roman" w:cs="Times New Roman"/>
          <w:lang w:val="en-GB"/>
        </w:rPr>
        <w:t xml:space="preserve"> western Ross Sea</w:t>
      </w:r>
      <w:r w:rsidR="00642D7C" w:rsidRPr="00F9351B">
        <w:rPr>
          <w:rFonts w:ascii="Times New Roman" w:hAnsi="Times New Roman" w:cs="Times New Roman"/>
          <w:lang w:val="en-GB"/>
        </w:rPr>
        <w:t xml:space="preserve"> </w:t>
      </w:r>
      <w:r w:rsidR="00EE7341" w:rsidRPr="00F9351B">
        <w:rPr>
          <w:rFonts w:ascii="Times New Roman" w:hAnsi="Times New Roman" w:cs="Times New Roman"/>
          <w:lang w:val="en-GB"/>
        </w:rPr>
        <w:t>during the</w:t>
      </w:r>
      <w:r w:rsidR="001E0575">
        <w:rPr>
          <w:rFonts w:ascii="Times New Roman" w:hAnsi="Times New Roman" w:cs="Times New Roman"/>
          <w:lang w:val="en-GB"/>
        </w:rPr>
        <w:t xml:space="preserve"> </w:t>
      </w:r>
      <w:proofErr w:type="spellStart"/>
      <w:r w:rsidR="0091409E" w:rsidRPr="00F9351B">
        <w:rPr>
          <w:rFonts w:ascii="Times New Roman" w:hAnsi="Times New Roman" w:cs="Times New Roman"/>
          <w:lang w:val="en-GB"/>
        </w:rPr>
        <w:t>Cenozoic</w:t>
      </w:r>
      <w:proofErr w:type="spellEnd"/>
      <w:r w:rsidR="0091409E" w:rsidRPr="00F9351B">
        <w:rPr>
          <w:rFonts w:ascii="Times New Roman" w:hAnsi="Times New Roman" w:cs="Times New Roman"/>
          <w:lang w:val="en-GB"/>
        </w:rPr>
        <w:t xml:space="preserve"> </w:t>
      </w:r>
      <w:r w:rsidR="004B42EF">
        <w:rPr>
          <w:rFonts w:ascii="Times New Roman" w:hAnsi="Times New Roman" w:cs="Times New Roman"/>
          <w:noProof/>
          <w:lang w:val="en-GB"/>
        </w:rPr>
        <w:t>(Salvini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1997)</w:t>
      </w:r>
      <w:r w:rsidR="00044E1A" w:rsidRPr="00F9351B">
        <w:rPr>
          <w:rFonts w:ascii="Times New Roman" w:hAnsi="Times New Roman" w:cs="Times New Roman"/>
          <w:lang w:val="en-GB"/>
        </w:rPr>
        <w:t>.</w:t>
      </w:r>
      <w:r w:rsidR="00FD3E58" w:rsidRPr="00F9351B">
        <w:rPr>
          <w:rFonts w:ascii="Times New Roman" w:hAnsi="Times New Roman" w:cs="Times New Roman"/>
          <w:lang w:val="en-GB"/>
        </w:rPr>
        <w:t xml:space="preserve"> In addition, </w:t>
      </w:r>
      <w:r w:rsidR="00FA36B1" w:rsidRPr="00F9351B">
        <w:rPr>
          <w:rFonts w:ascii="Times New Roman" w:hAnsi="Times New Roman" w:cs="Times New Roman"/>
          <w:lang w:val="en-GB"/>
        </w:rPr>
        <w:t>the</w:t>
      </w:r>
      <w:r w:rsidR="007C3F8C" w:rsidRPr="00F9351B">
        <w:rPr>
          <w:rFonts w:ascii="Times New Roman" w:hAnsi="Times New Roman" w:cs="Times New Roman"/>
          <w:lang w:val="en-GB"/>
        </w:rPr>
        <w:t xml:space="preserve"> lower </w:t>
      </w:r>
      <w:r w:rsidR="00EE7341" w:rsidRPr="00F9351B">
        <w:rPr>
          <w:rFonts w:ascii="Times New Roman" w:hAnsi="Times New Roman" w:cs="Times New Roman"/>
          <w:lang w:val="en-GB"/>
        </w:rPr>
        <w:t>crust</w:t>
      </w:r>
      <w:r w:rsidR="007C3F8C" w:rsidRPr="00F9351B">
        <w:rPr>
          <w:rFonts w:ascii="Times New Roman" w:hAnsi="Times New Roman" w:cs="Times New Roman"/>
          <w:lang w:val="en-GB"/>
        </w:rPr>
        <w:t xml:space="preserve"> </w:t>
      </w:r>
      <w:r w:rsidR="00FA36B1" w:rsidRPr="00F9351B">
        <w:rPr>
          <w:rFonts w:ascii="Times New Roman" w:hAnsi="Times New Roman" w:cs="Times New Roman"/>
          <w:lang w:val="en-GB"/>
        </w:rPr>
        <w:t xml:space="preserve">in the Central High and </w:t>
      </w:r>
      <w:r w:rsidR="00EE7341" w:rsidRPr="00F9351B">
        <w:rPr>
          <w:rFonts w:ascii="Times New Roman" w:hAnsi="Times New Roman" w:cs="Times New Roman"/>
          <w:lang w:val="en-GB"/>
        </w:rPr>
        <w:t>the</w:t>
      </w:r>
      <w:r w:rsidR="00FA36B1" w:rsidRPr="00F9351B">
        <w:rPr>
          <w:rFonts w:ascii="Times New Roman" w:hAnsi="Times New Roman" w:cs="Times New Roman"/>
          <w:lang w:val="en-GB"/>
        </w:rPr>
        <w:t xml:space="preserve"> Iselin Bank</w:t>
      </w:r>
      <w:r w:rsidR="001E0575">
        <w:rPr>
          <w:rFonts w:ascii="Times New Roman" w:hAnsi="Times New Roman" w:cs="Times New Roman"/>
          <w:lang w:val="en-GB"/>
        </w:rPr>
        <w:t xml:space="preserve"> </w:t>
      </w:r>
      <w:r w:rsidR="00EE7341" w:rsidRPr="00F9351B">
        <w:rPr>
          <w:rFonts w:ascii="Times New Roman" w:hAnsi="Times New Roman" w:cs="Times New Roman"/>
          <w:lang w:val="en-GB"/>
        </w:rPr>
        <w:t>to its north</w:t>
      </w:r>
      <w:r w:rsidR="00FA36B1" w:rsidRPr="00F9351B">
        <w:rPr>
          <w:rFonts w:ascii="Times New Roman" w:hAnsi="Times New Roman" w:cs="Times New Roman"/>
          <w:lang w:val="en-GB"/>
        </w:rPr>
        <w:t xml:space="preserve"> is obviously </w:t>
      </w:r>
      <w:r w:rsidR="006A2716" w:rsidRPr="00F9351B">
        <w:rPr>
          <w:rFonts w:ascii="Times New Roman" w:hAnsi="Times New Roman" w:cs="Times New Roman"/>
          <w:lang w:val="en-GB"/>
        </w:rPr>
        <w:t>thi</w:t>
      </w:r>
      <w:r w:rsidR="00117E40" w:rsidRPr="00F9351B">
        <w:rPr>
          <w:rFonts w:ascii="Times New Roman" w:hAnsi="Times New Roman" w:cs="Times New Roman"/>
          <w:lang w:val="en-GB"/>
        </w:rPr>
        <w:t>cker than the upper crust</w:t>
      </w:r>
      <w:r w:rsidR="00EE7341" w:rsidRPr="00F9351B">
        <w:rPr>
          <w:rFonts w:ascii="Times New Roman" w:hAnsi="Times New Roman" w:cs="Times New Roman"/>
          <w:lang w:val="en-GB"/>
        </w:rPr>
        <w:t>,</w:t>
      </w:r>
      <w:r w:rsidR="00117E40" w:rsidRPr="00F9351B">
        <w:rPr>
          <w:rFonts w:ascii="Times New Roman" w:hAnsi="Times New Roman" w:cs="Times New Roman"/>
          <w:lang w:val="en-GB"/>
        </w:rPr>
        <w:t xml:space="preserve"> and the </w:t>
      </w:r>
      <w:r w:rsidR="00EE7341" w:rsidRPr="00F9351B">
        <w:rPr>
          <w:rFonts w:ascii="Times New Roman" w:hAnsi="Times New Roman" w:cs="Times New Roman"/>
          <w:lang w:val="en-GB"/>
        </w:rPr>
        <w:t xml:space="preserve">corresponding </w:t>
      </w:r>
      <w:r w:rsidR="00117E40" w:rsidRPr="00F9351B">
        <w:rPr>
          <w:rFonts w:ascii="Times New Roman" w:hAnsi="Times New Roman" w:cs="Times New Roman"/>
          <w:lang w:val="en-GB"/>
        </w:rPr>
        <w:t>values increase northward from 10 km to 15 km and from 13 km to 18 km, respectively.</w:t>
      </w:r>
      <w:r w:rsidR="00A64EDC" w:rsidRPr="00F9351B">
        <w:rPr>
          <w:rFonts w:ascii="Times New Roman" w:hAnsi="Times New Roman" w:cs="Times New Roman"/>
          <w:lang w:val="en-GB"/>
        </w:rPr>
        <w:t xml:space="preserve"> </w:t>
      </w:r>
      <w:r w:rsidR="00EE7341" w:rsidRPr="00F9351B">
        <w:rPr>
          <w:rFonts w:ascii="Times New Roman" w:hAnsi="Times New Roman" w:cs="Times New Roman"/>
          <w:lang w:val="en-GB"/>
        </w:rPr>
        <w:t>Within the remainder</w:t>
      </w:r>
      <w:r w:rsidR="00903C3B" w:rsidRPr="00F9351B">
        <w:rPr>
          <w:rFonts w:ascii="Times New Roman" w:hAnsi="Times New Roman" w:cs="Times New Roman"/>
          <w:lang w:val="en-GB"/>
        </w:rPr>
        <w:t xml:space="preserve"> of the study area, </w:t>
      </w:r>
      <w:r w:rsidR="00EE7341" w:rsidRPr="00F9351B">
        <w:rPr>
          <w:rFonts w:ascii="Times New Roman" w:hAnsi="Times New Roman" w:cs="Times New Roman"/>
          <w:lang w:val="en-GB"/>
        </w:rPr>
        <w:t xml:space="preserve">the </w:t>
      </w:r>
      <w:r w:rsidR="00903C3B" w:rsidRPr="00F9351B">
        <w:rPr>
          <w:rFonts w:ascii="Times New Roman" w:hAnsi="Times New Roman" w:cs="Times New Roman"/>
          <w:lang w:val="en-GB"/>
        </w:rPr>
        <w:t>differences between Fig</w:t>
      </w:r>
      <w:r w:rsidR="00C050B6">
        <w:rPr>
          <w:rFonts w:ascii="Times New Roman" w:hAnsi="Times New Roman" w:cs="Times New Roman"/>
          <w:lang w:val="en-GB"/>
        </w:rPr>
        <w:t>s</w:t>
      </w:r>
      <w:r w:rsidR="007A22BE" w:rsidRPr="00F9351B">
        <w:rPr>
          <w:rFonts w:ascii="Times New Roman" w:hAnsi="Times New Roman" w:cs="Times New Roman"/>
          <w:lang w:val="en-GB"/>
        </w:rPr>
        <w:t>.</w:t>
      </w:r>
      <w:r w:rsidR="00495045" w:rsidRPr="00F9351B">
        <w:rPr>
          <w:rFonts w:ascii="Times New Roman" w:hAnsi="Times New Roman" w:cs="Times New Roman"/>
          <w:lang w:val="en-GB"/>
        </w:rPr>
        <w:t xml:space="preserve"> 8a and </w:t>
      </w:r>
      <w:r w:rsidR="00903C3B" w:rsidRPr="00F9351B">
        <w:rPr>
          <w:rFonts w:ascii="Times New Roman" w:hAnsi="Times New Roman" w:cs="Times New Roman"/>
          <w:lang w:val="en-GB"/>
        </w:rPr>
        <w:t xml:space="preserve">b are </w:t>
      </w:r>
      <w:r w:rsidR="007A22BE" w:rsidRPr="00F9351B">
        <w:rPr>
          <w:rFonts w:ascii="Times New Roman" w:hAnsi="Times New Roman" w:cs="Times New Roman"/>
          <w:lang w:val="en-GB"/>
        </w:rPr>
        <w:t>very slight</w:t>
      </w:r>
      <w:r w:rsidR="00EE7341" w:rsidRPr="00F9351B">
        <w:rPr>
          <w:rFonts w:ascii="Times New Roman" w:hAnsi="Times New Roman" w:cs="Times New Roman"/>
          <w:lang w:val="en-GB"/>
        </w:rPr>
        <w:t>,</w:t>
      </w:r>
      <w:r w:rsidR="00EB5A71" w:rsidRPr="00F9351B">
        <w:rPr>
          <w:rFonts w:ascii="Times New Roman" w:hAnsi="Times New Roman" w:cs="Times New Roman"/>
          <w:lang w:val="en-GB"/>
        </w:rPr>
        <w:t xml:space="preserve"> </w:t>
      </w:r>
      <w:r w:rsidR="00CD48B4" w:rsidRPr="00F9351B">
        <w:rPr>
          <w:rFonts w:ascii="Times New Roman" w:hAnsi="Times New Roman" w:cs="Times New Roman"/>
          <w:lang w:val="en-GB"/>
        </w:rPr>
        <w:t>but</w:t>
      </w:r>
      <w:r w:rsidR="001766BA" w:rsidRPr="00F9351B">
        <w:rPr>
          <w:rFonts w:ascii="Times New Roman" w:hAnsi="Times New Roman" w:cs="Times New Roman"/>
          <w:lang w:val="en-GB"/>
        </w:rPr>
        <w:t xml:space="preserve"> the </w:t>
      </w:r>
      <w:r w:rsidR="00EE7341" w:rsidRPr="00F9351B">
        <w:rPr>
          <w:rFonts w:ascii="Times New Roman" w:hAnsi="Times New Roman" w:cs="Times New Roman"/>
          <w:lang w:val="en-GB"/>
        </w:rPr>
        <w:t xml:space="preserve">upper crust </w:t>
      </w:r>
      <w:r w:rsidR="001766BA" w:rsidRPr="00F9351B">
        <w:rPr>
          <w:rFonts w:ascii="Times New Roman" w:hAnsi="Times New Roman" w:cs="Times New Roman"/>
          <w:lang w:val="en-GB"/>
        </w:rPr>
        <w:t xml:space="preserve">is </w:t>
      </w:r>
      <w:r w:rsidR="00EE7341" w:rsidRPr="00F9351B">
        <w:rPr>
          <w:rFonts w:ascii="Times New Roman" w:hAnsi="Times New Roman" w:cs="Times New Roman"/>
          <w:lang w:val="en-GB"/>
        </w:rPr>
        <w:t>slightly</w:t>
      </w:r>
      <w:r w:rsidR="001766BA" w:rsidRPr="00F9351B">
        <w:rPr>
          <w:rFonts w:ascii="Times New Roman" w:hAnsi="Times New Roman" w:cs="Times New Roman"/>
          <w:lang w:val="en-GB"/>
        </w:rPr>
        <w:t xml:space="preserve"> thinner than the </w:t>
      </w:r>
      <w:r w:rsidR="00EE7341" w:rsidRPr="00F9351B">
        <w:rPr>
          <w:rFonts w:ascii="Times New Roman" w:hAnsi="Times New Roman" w:cs="Times New Roman"/>
          <w:lang w:val="en-GB"/>
        </w:rPr>
        <w:t>lower crust</w:t>
      </w:r>
      <w:r w:rsidR="00903C3B" w:rsidRPr="00F9351B">
        <w:rPr>
          <w:rFonts w:ascii="Times New Roman" w:hAnsi="Times New Roman" w:cs="Times New Roman"/>
          <w:lang w:val="en-GB"/>
        </w:rPr>
        <w:t>.</w:t>
      </w:r>
    </w:p>
    <w:p w14:paraId="7456523D" w14:textId="5F8038E5" w:rsidR="00460F48" w:rsidRPr="00F9351B" w:rsidRDefault="00460F48" w:rsidP="00254356">
      <w:pPr>
        <w:spacing w:line="480" w:lineRule="auto"/>
        <w:contextualSpacing/>
        <w:rPr>
          <w:rFonts w:ascii="Times New Roman" w:hAnsi="Times New Roman" w:cs="Times New Roman"/>
          <w:lang w:val="en-GB"/>
        </w:rPr>
      </w:pPr>
    </w:p>
    <w:p w14:paraId="2B80A19F" w14:textId="4F58D896" w:rsidR="00A21540" w:rsidRDefault="00226986" w:rsidP="00254356">
      <w:pPr>
        <w:pStyle w:val="2"/>
        <w:spacing w:before="0" w:after="0" w:line="480" w:lineRule="auto"/>
        <w:contextualSpacing/>
        <w:rPr>
          <w:rFonts w:ascii="Times New Roman" w:hAnsi="Times New Roman" w:cs="Times New Roman"/>
          <w:sz w:val="24"/>
          <w:szCs w:val="24"/>
          <w:lang w:val="en-GB"/>
        </w:rPr>
      </w:pPr>
      <w:r>
        <w:rPr>
          <w:rFonts w:ascii="Times New Roman" w:hAnsi="Times New Roman" w:cs="Times New Roman" w:hint="eastAsia"/>
          <w:sz w:val="24"/>
          <w:szCs w:val="24"/>
          <w:lang w:val="en-GB"/>
        </w:rPr>
        <w:t>5</w:t>
      </w:r>
      <w:r>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DISCUSSION</w:t>
      </w:r>
    </w:p>
    <w:p w14:paraId="641CA730" w14:textId="77777777" w:rsidR="006D22CE" w:rsidRPr="00625835" w:rsidRDefault="006D22CE" w:rsidP="00625835">
      <w:pPr>
        <w:rPr>
          <w:lang w:val="en-GB"/>
        </w:rPr>
      </w:pPr>
    </w:p>
    <w:p w14:paraId="2B3F5153" w14:textId="11B8396D" w:rsidR="00A304D2" w:rsidRPr="005A5036" w:rsidRDefault="00226986" w:rsidP="00254356">
      <w:pPr>
        <w:pStyle w:val="3"/>
        <w:spacing w:before="0" w:after="0" w:line="480" w:lineRule="auto"/>
        <w:contextualSpacing/>
        <w:rPr>
          <w:rFonts w:ascii="Times New Roman" w:hAnsi="Times New Roman" w:cs="Times New Roman"/>
          <w:sz w:val="24"/>
          <w:szCs w:val="24"/>
          <w:lang w:val="en-GB"/>
        </w:rPr>
      </w:pPr>
      <w:r w:rsidRPr="00625835">
        <w:rPr>
          <w:rFonts w:ascii="Times New Roman" w:hAnsi="Times New Roman" w:cs="Times New Roman"/>
          <w:sz w:val="24"/>
          <w:szCs w:val="24"/>
          <w:lang w:val="en-GB"/>
        </w:rPr>
        <w:t xml:space="preserve">5.1 </w:t>
      </w:r>
      <w:r w:rsidR="00FF2FD7" w:rsidRPr="001E0575">
        <w:rPr>
          <w:rFonts w:ascii="Times New Roman" w:hAnsi="Times New Roman" w:cs="Times New Roman"/>
          <w:sz w:val="24"/>
          <w:szCs w:val="24"/>
          <w:lang w:val="en-GB"/>
        </w:rPr>
        <w:t>Variations in</w:t>
      </w:r>
      <w:r w:rsidR="00280654" w:rsidRPr="00625835">
        <w:rPr>
          <w:rFonts w:ascii="Times New Roman" w:hAnsi="Times New Roman" w:cs="Times New Roman"/>
          <w:sz w:val="24"/>
          <w:szCs w:val="24"/>
          <w:lang w:val="en-GB"/>
        </w:rPr>
        <w:t xml:space="preserve"> </w:t>
      </w:r>
      <w:r w:rsidR="00280654" w:rsidRPr="00032B49">
        <w:rPr>
          <w:rFonts w:ascii="Times New Roman" w:hAnsi="Times New Roman" w:cs="Times New Roman"/>
          <w:sz w:val="24"/>
          <w:szCs w:val="24"/>
          <w:lang w:val="en-GB"/>
        </w:rPr>
        <w:t>β</w:t>
      </w:r>
      <w:r w:rsidR="00280654" w:rsidRPr="00625835">
        <w:rPr>
          <w:rFonts w:ascii="Times New Roman" w:hAnsi="Times New Roman" w:cs="Times New Roman"/>
          <w:sz w:val="24"/>
          <w:szCs w:val="24"/>
          <w:lang w:val="en-GB"/>
        </w:rPr>
        <w:t xml:space="preserve"> </w:t>
      </w:r>
      <w:r w:rsidR="001370BD" w:rsidRPr="00625835">
        <w:rPr>
          <w:rFonts w:ascii="Times New Roman" w:hAnsi="Times New Roman" w:cs="Times New Roman"/>
          <w:sz w:val="24"/>
          <w:szCs w:val="24"/>
          <w:lang w:val="en-GB"/>
        </w:rPr>
        <w:t>-</w:t>
      </w:r>
      <w:r w:rsidR="00C606D4" w:rsidRPr="00625835">
        <w:rPr>
          <w:rFonts w:ascii="Times New Roman" w:hAnsi="Times New Roman" w:cs="Times New Roman"/>
          <w:sz w:val="24"/>
          <w:szCs w:val="24"/>
          <w:lang w:val="en-GB"/>
        </w:rPr>
        <w:t xml:space="preserve"> </w:t>
      </w:r>
      <w:proofErr w:type="spellStart"/>
      <w:r w:rsidR="0016516D" w:rsidRPr="00625835">
        <w:rPr>
          <w:rFonts w:ascii="Times New Roman" w:hAnsi="Times New Roman" w:cs="Times New Roman"/>
          <w:sz w:val="24"/>
          <w:szCs w:val="24"/>
          <w:lang w:val="en-GB"/>
        </w:rPr>
        <w:t>nonuniform</w:t>
      </w:r>
      <w:proofErr w:type="spellEnd"/>
      <w:r w:rsidR="0016516D" w:rsidRPr="00625835">
        <w:rPr>
          <w:rFonts w:ascii="Times New Roman" w:hAnsi="Times New Roman" w:cs="Times New Roman"/>
          <w:sz w:val="24"/>
          <w:szCs w:val="24"/>
          <w:lang w:val="en-GB"/>
        </w:rPr>
        <w:t xml:space="preserve"> crustal thinning</w:t>
      </w:r>
      <w:r w:rsidR="00280654" w:rsidRPr="00625835">
        <w:rPr>
          <w:rFonts w:ascii="Times New Roman" w:hAnsi="Times New Roman" w:cs="Times New Roman"/>
          <w:sz w:val="24"/>
          <w:szCs w:val="24"/>
          <w:lang w:val="en-GB"/>
        </w:rPr>
        <w:t>?</w:t>
      </w:r>
    </w:p>
    <w:p w14:paraId="1488AB32" w14:textId="6E91B2D3" w:rsidR="0073592A" w:rsidRDefault="006D77B8" w:rsidP="00254356">
      <w:pPr>
        <w:spacing w:line="480" w:lineRule="auto"/>
        <w:contextualSpacing/>
        <w:rPr>
          <w:rFonts w:ascii="Times New Roman" w:hAnsi="Times New Roman" w:cs="Times New Roman"/>
          <w:lang w:val="en-GB"/>
        </w:rPr>
      </w:pPr>
      <w:r w:rsidRPr="00F9351B">
        <w:rPr>
          <w:rFonts w:ascii="Times New Roman" w:hAnsi="Times New Roman" w:cs="Times New Roman"/>
          <w:lang w:val="en-GB"/>
        </w:rPr>
        <w:t>The</w:t>
      </w:r>
      <w:r w:rsidR="00C5277A" w:rsidRPr="00F9351B">
        <w:rPr>
          <w:rFonts w:ascii="Times New Roman" w:hAnsi="Times New Roman" w:cs="Times New Roman"/>
          <w:lang w:val="en-GB"/>
        </w:rPr>
        <w:t xml:space="preserve"> parameter</w:t>
      </w:r>
      <w:r w:rsidR="006076EE" w:rsidRPr="00F9351B">
        <w:rPr>
          <w:rFonts w:ascii="Times New Roman" w:hAnsi="Times New Roman" w:cs="Times New Roman"/>
          <w:lang w:val="en-GB"/>
        </w:rPr>
        <w:t xml:space="preserve"> </w:t>
      </w:r>
      <w:r w:rsidR="006076EE" w:rsidRPr="00F9351B">
        <w:rPr>
          <w:rFonts w:ascii="Times New Roman" w:hAnsi="Times New Roman" w:cs="Times New Roman"/>
          <w:i/>
          <w:lang w:val="en-GB"/>
        </w:rPr>
        <w:t>β</w:t>
      </w:r>
      <w:r w:rsidRPr="00F9351B">
        <w:rPr>
          <w:rFonts w:ascii="Times New Roman" w:hAnsi="Times New Roman" w:cs="Times New Roman"/>
          <w:lang w:val="en-GB"/>
        </w:rPr>
        <w:t xml:space="preserve"> is significant </w:t>
      </w:r>
      <w:r w:rsidR="00C5277A" w:rsidRPr="00F9351B">
        <w:rPr>
          <w:rFonts w:ascii="Times New Roman" w:hAnsi="Times New Roman" w:cs="Times New Roman"/>
          <w:lang w:val="en-GB"/>
        </w:rPr>
        <w:t>in</w:t>
      </w:r>
      <w:r w:rsidRPr="00F9351B">
        <w:rPr>
          <w:rFonts w:ascii="Times New Roman" w:hAnsi="Times New Roman" w:cs="Times New Roman"/>
          <w:lang w:val="en-GB"/>
        </w:rPr>
        <w:t xml:space="preserve"> </w:t>
      </w:r>
      <w:r w:rsidR="00C5277A" w:rsidRPr="00F9351B">
        <w:rPr>
          <w:rFonts w:ascii="Times New Roman" w:hAnsi="Times New Roman" w:cs="Times New Roman"/>
          <w:lang w:val="en-GB"/>
        </w:rPr>
        <w:t>estimating</w:t>
      </w:r>
      <w:ins w:id="220" w:author="ji appple" w:date="2018-07-18T14:46:00Z">
        <w:r w:rsidR="00981A40">
          <w:rPr>
            <w:rFonts w:ascii="Times New Roman" w:hAnsi="Times New Roman" w:cs="Times New Roman"/>
            <w:lang w:val="en-GB"/>
          </w:rPr>
          <w:t xml:space="preserve"> </w:t>
        </w:r>
      </w:ins>
      <w:r w:rsidRPr="00F9351B">
        <w:rPr>
          <w:rFonts w:ascii="Times New Roman" w:hAnsi="Times New Roman" w:cs="Times New Roman"/>
          <w:lang w:val="en-GB"/>
        </w:rPr>
        <w:t>the</w:t>
      </w:r>
      <w:r w:rsidR="00FE3BB6" w:rsidRPr="00F9351B">
        <w:rPr>
          <w:rFonts w:ascii="Times New Roman" w:hAnsi="Times New Roman" w:cs="Times New Roman"/>
          <w:lang w:val="en-GB"/>
        </w:rPr>
        <w:t xml:space="preserve"> amount of crustal thinning</w:t>
      </w:r>
      <w:r w:rsidR="0073592A" w:rsidRPr="00F9351B">
        <w:rPr>
          <w:rFonts w:ascii="Times New Roman" w:hAnsi="Times New Roman" w:cs="Times New Roman"/>
          <w:lang w:val="en-GB"/>
        </w:rPr>
        <w:t xml:space="preserve"> and </w:t>
      </w:r>
      <w:r w:rsidR="00C5277A" w:rsidRPr="00F9351B">
        <w:rPr>
          <w:rFonts w:ascii="Times New Roman" w:hAnsi="Times New Roman" w:cs="Times New Roman"/>
          <w:lang w:val="en-GB"/>
        </w:rPr>
        <w:t xml:space="preserve">identifying </w:t>
      </w:r>
      <w:r w:rsidR="0073592A" w:rsidRPr="00F9351B">
        <w:rPr>
          <w:rFonts w:ascii="Times New Roman" w:hAnsi="Times New Roman" w:cs="Times New Roman"/>
          <w:lang w:val="en-GB"/>
        </w:rPr>
        <w:t>extension mechanism</w:t>
      </w:r>
      <w:r w:rsidR="00C5277A" w:rsidRPr="00F9351B">
        <w:rPr>
          <w:rFonts w:ascii="Times New Roman" w:hAnsi="Times New Roman" w:cs="Times New Roman"/>
          <w:lang w:val="en-GB"/>
        </w:rPr>
        <w:t>s</w:t>
      </w:r>
      <w:r w:rsidR="00905A53" w:rsidRPr="00F9351B">
        <w:rPr>
          <w:rFonts w:ascii="Times New Roman" w:hAnsi="Times New Roman" w:cs="Times New Roman"/>
          <w:lang w:val="en-GB"/>
        </w:rPr>
        <w:t>. Considering that the upper</w:t>
      </w:r>
      <w:r w:rsidR="001E0575">
        <w:rPr>
          <w:rFonts w:ascii="Times New Roman" w:hAnsi="Times New Roman" w:cs="Times New Roman"/>
          <w:lang w:val="en-GB"/>
        </w:rPr>
        <w:t xml:space="preserve"> </w:t>
      </w:r>
      <w:r w:rsidR="00905A53" w:rsidRPr="00F9351B">
        <w:rPr>
          <w:rFonts w:ascii="Times New Roman" w:hAnsi="Times New Roman" w:cs="Times New Roman"/>
          <w:lang w:val="en-GB"/>
        </w:rPr>
        <w:t>and lower crust</w:t>
      </w:r>
      <w:r w:rsidRPr="00F9351B">
        <w:rPr>
          <w:rFonts w:ascii="Times New Roman" w:hAnsi="Times New Roman" w:cs="Times New Roman"/>
          <w:lang w:val="en-GB"/>
        </w:rPr>
        <w:t xml:space="preserve"> </w:t>
      </w:r>
      <w:r w:rsidR="00C5277A" w:rsidRPr="00F9351B">
        <w:rPr>
          <w:rFonts w:ascii="Times New Roman" w:hAnsi="Times New Roman" w:cs="Times New Roman"/>
          <w:lang w:val="en-GB"/>
        </w:rPr>
        <w:t>differ in terms of their</w:t>
      </w:r>
      <w:r w:rsidR="00905A53" w:rsidRPr="00F9351B">
        <w:rPr>
          <w:rFonts w:ascii="Times New Roman" w:hAnsi="Times New Roman" w:cs="Times New Roman"/>
          <w:lang w:val="en-GB"/>
        </w:rPr>
        <w:t xml:space="preserve"> </w:t>
      </w:r>
      <w:r w:rsidR="00905A53" w:rsidRPr="00F9351B">
        <w:rPr>
          <w:rFonts w:ascii="Times New Roman" w:hAnsi="Times New Roman" w:cs="Times New Roman"/>
          <w:lang w:val="en-GB"/>
        </w:rPr>
        <w:lastRenderedPageBreak/>
        <w:t xml:space="preserve">physical properties and compositions, we attempt to </w:t>
      </w:r>
      <w:r w:rsidR="00C5277A" w:rsidRPr="00F9351B">
        <w:rPr>
          <w:rFonts w:ascii="Times New Roman" w:hAnsi="Times New Roman" w:cs="Times New Roman"/>
          <w:lang w:val="en-GB"/>
        </w:rPr>
        <w:t>separately determine</w:t>
      </w:r>
      <w:r w:rsidR="001E0575">
        <w:rPr>
          <w:rFonts w:ascii="Times New Roman" w:hAnsi="Times New Roman" w:cs="Times New Roman"/>
          <w:lang w:val="en-GB"/>
        </w:rPr>
        <w:t xml:space="preserve"> </w:t>
      </w:r>
      <w:r w:rsidR="00905A53" w:rsidRPr="00F9351B">
        <w:rPr>
          <w:rFonts w:ascii="Times New Roman" w:hAnsi="Times New Roman" w:cs="Times New Roman"/>
          <w:lang w:val="en-GB"/>
        </w:rPr>
        <w:t xml:space="preserve">the </w:t>
      </w:r>
      <w:r w:rsidR="005016F1" w:rsidRPr="00F9351B">
        <w:rPr>
          <w:rFonts w:ascii="Times New Roman" w:hAnsi="Times New Roman" w:cs="Times New Roman"/>
          <w:lang w:val="en-GB"/>
        </w:rPr>
        <w:t>stretching factor</w:t>
      </w:r>
      <w:r w:rsidR="00C5277A" w:rsidRPr="00F9351B">
        <w:rPr>
          <w:rFonts w:ascii="Times New Roman" w:hAnsi="Times New Roman" w:cs="Times New Roman"/>
          <w:lang w:val="en-GB"/>
        </w:rPr>
        <w:t>s</w:t>
      </w:r>
      <w:r w:rsidR="005016F1" w:rsidRPr="00F9351B">
        <w:rPr>
          <w:rFonts w:ascii="Times New Roman" w:hAnsi="Times New Roman" w:cs="Times New Roman"/>
          <w:lang w:val="en-GB"/>
        </w:rPr>
        <w:t xml:space="preserve"> of</w:t>
      </w:r>
      <w:r w:rsidR="00C5277A" w:rsidRPr="00F9351B">
        <w:rPr>
          <w:rFonts w:ascii="Times New Roman" w:hAnsi="Times New Roman" w:cs="Times New Roman"/>
          <w:lang w:val="en-GB"/>
        </w:rPr>
        <w:t xml:space="preserve"> the</w:t>
      </w:r>
      <w:r w:rsidR="005016F1" w:rsidRPr="00F9351B">
        <w:rPr>
          <w:rFonts w:ascii="Times New Roman" w:hAnsi="Times New Roman" w:cs="Times New Roman"/>
          <w:lang w:val="en-GB"/>
        </w:rPr>
        <w:t xml:space="preserve"> upper crust (</w:t>
      </w:r>
      <w:r w:rsidR="005016F1" w:rsidRPr="00F9351B">
        <w:rPr>
          <w:rFonts w:ascii="Times New Roman" w:hAnsi="Times New Roman" w:cs="Times New Roman"/>
          <w:i/>
          <w:lang w:val="en-GB"/>
        </w:rPr>
        <w:t>β</w:t>
      </w:r>
      <w:r w:rsidR="005016F1" w:rsidRPr="00F9351B">
        <w:rPr>
          <w:rFonts w:ascii="Times New Roman" w:hAnsi="Times New Roman" w:cs="Times New Roman"/>
          <w:i/>
          <w:iCs/>
          <w:vertAlign w:val="subscript"/>
          <w:lang w:val="en-GB"/>
        </w:rPr>
        <w:t>u</w:t>
      </w:r>
      <w:r w:rsidR="005016F1" w:rsidRPr="00F9351B">
        <w:rPr>
          <w:rFonts w:ascii="Times New Roman" w:hAnsi="Times New Roman" w:cs="Times New Roman"/>
          <w:lang w:val="en-GB"/>
        </w:rPr>
        <w:t>) and</w:t>
      </w:r>
      <w:r w:rsidR="00C5277A" w:rsidRPr="00F9351B">
        <w:rPr>
          <w:rFonts w:ascii="Times New Roman" w:hAnsi="Times New Roman" w:cs="Times New Roman"/>
          <w:lang w:val="en-GB"/>
        </w:rPr>
        <w:t xml:space="preserve"> the</w:t>
      </w:r>
      <w:r w:rsidR="005016F1" w:rsidRPr="00F9351B">
        <w:rPr>
          <w:rFonts w:ascii="Times New Roman" w:hAnsi="Times New Roman" w:cs="Times New Roman"/>
          <w:lang w:val="en-GB"/>
        </w:rPr>
        <w:t xml:space="preserve"> lower crust (</w:t>
      </w:r>
      <w:r w:rsidR="005016F1" w:rsidRPr="00F9351B">
        <w:rPr>
          <w:rFonts w:ascii="Times New Roman" w:hAnsi="Times New Roman" w:cs="Times New Roman"/>
          <w:i/>
          <w:lang w:val="en-GB"/>
        </w:rPr>
        <w:t>β</w:t>
      </w:r>
      <w:r w:rsidR="005016F1" w:rsidRPr="00F9351B">
        <w:rPr>
          <w:rFonts w:ascii="Times New Roman" w:hAnsi="Times New Roman" w:cs="Times New Roman"/>
          <w:i/>
          <w:iCs/>
          <w:vertAlign w:val="subscript"/>
          <w:lang w:val="en-GB"/>
        </w:rPr>
        <w:t>u</w:t>
      </w:r>
      <w:r w:rsidR="005016F1" w:rsidRPr="00F9351B">
        <w:rPr>
          <w:rFonts w:ascii="Times New Roman" w:hAnsi="Times New Roman" w:cs="Times New Roman"/>
          <w:lang w:val="en-GB"/>
        </w:rPr>
        <w:t>)</w:t>
      </w:r>
      <w:r w:rsidR="00C5277A" w:rsidRPr="00F9351B">
        <w:rPr>
          <w:rFonts w:ascii="Times New Roman" w:hAnsi="Times New Roman" w:cs="Times New Roman"/>
          <w:lang w:val="en-GB"/>
        </w:rPr>
        <w:t>, as well as</w:t>
      </w:r>
      <w:r w:rsidR="005016F1" w:rsidRPr="00F9351B">
        <w:rPr>
          <w:rFonts w:ascii="Times New Roman" w:hAnsi="Times New Roman" w:cs="Times New Roman"/>
          <w:lang w:val="en-GB"/>
        </w:rPr>
        <w:t xml:space="preserve"> that of </w:t>
      </w:r>
      <w:r w:rsidR="00C5277A" w:rsidRPr="00F9351B">
        <w:rPr>
          <w:rFonts w:ascii="Times New Roman" w:hAnsi="Times New Roman" w:cs="Times New Roman"/>
          <w:lang w:val="en-GB"/>
        </w:rPr>
        <w:t xml:space="preserve">the </w:t>
      </w:r>
      <w:r w:rsidR="005016F1" w:rsidRPr="00F9351B">
        <w:rPr>
          <w:rFonts w:ascii="Times New Roman" w:hAnsi="Times New Roman" w:cs="Times New Roman"/>
          <w:lang w:val="en-GB"/>
        </w:rPr>
        <w:t>crust</w:t>
      </w:r>
      <w:r w:rsidR="00C5277A" w:rsidRPr="00F9351B">
        <w:rPr>
          <w:rFonts w:ascii="Times New Roman" w:hAnsi="Times New Roman" w:cs="Times New Roman"/>
          <w:lang w:val="en-GB"/>
        </w:rPr>
        <w:t xml:space="preserve"> as a whole</w:t>
      </w:r>
      <w:r w:rsidR="005016F1" w:rsidRPr="00F9351B">
        <w:rPr>
          <w:rFonts w:ascii="Times New Roman" w:hAnsi="Times New Roman" w:cs="Times New Roman"/>
          <w:lang w:val="en-GB"/>
        </w:rPr>
        <w:t xml:space="preserve"> (</w:t>
      </w:r>
      <w:r w:rsidR="005016F1" w:rsidRPr="00F9351B">
        <w:rPr>
          <w:rFonts w:ascii="Times New Roman" w:hAnsi="Times New Roman" w:cs="Times New Roman"/>
          <w:i/>
          <w:lang w:val="en-GB"/>
        </w:rPr>
        <w:t>β</w:t>
      </w:r>
      <w:r w:rsidR="005016F1" w:rsidRPr="00F9351B">
        <w:rPr>
          <w:rFonts w:ascii="Times New Roman" w:hAnsi="Times New Roman" w:cs="Times New Roman"/>
          <w:i/>
          <w:iCs/>
          <w:vertAlign w:val="subscript"/>
          <w:lang w:val="en-GB"/>
        </w:rPr>
        <w:t>w</w:t>
      </w:r>
      <w:r w:rsidR="005016F1" w:rsidRPr="00F9351B">
        <w:rPr>
          <w:rFonts w:ascii="Times New Roman" w:hAnsi="Times New Roman" w:cs="Times New Roman"/>
          <w:lang w:val="en-GB"/>
        </w:rPr>
        <w:t xml:space="preserve">). </w:t>
      </w:r>
      <w:r w:rsidR="00C5277A" w:rsidRPr="00F9351B">
        <w:rPr>
          <w:rFonts w:ascii="Times New Roman" w:hAnsi="Times New Roman" w:cs="Times New Roman"/>
          <w:lang w:val="en-GB"/>
        </w:rPr>
        <w:t>D</w:t>
      </w:r>
      <w:r w:rsidR="00905A53" w:rsidRPr="00F9351B">
        <w:rPr>
          <w:rFonts w:ascii="Times New Roman" w:hAnsi="Times New Roman" w:cs="Times New Roman"/>
          <w:lang w:val="en-GB"/>
        </w:rPr>
        <w:t>ifferent methods</w:t>
      </w:r>
      <w:r w:rsidR="00C5277A" w:rsidRPr="00F9351B">
        <w:rPr>
          <w:rFonts w:ascii="Times New Roman" w:hAnsi="Times New Roman" w:cs="Times New Roman"/>
          <w:lang w:val="en-GB"/>
        </w:rPr>
        <w:t xml:space="preserve"> are currently used</w:t>
      </w:r>
      <w:r w:rsidR="00905A53" w:rsidRPr="00F9351B">
        <w:rPr>
          <w:rFonts w:ascii="Times New Roman" w:hAnsi="Times New Roman" w:cs="Times New Roman"/>
          <w:lang w:val="en-GB"/>
        </w:rPr>
        <w:t xml:space="preserve"> to </w:t>
      </w:r>
      <w:r w:rsidR="005016F1" w:rsidRPr="00F9351B">
        <w:rPr>
          <w:rFonts w:ascii="Times New Roman" w:hAnsi="Times New Roman" w:cs="Times New Roman"/>
          <w:lang w:val="en-GB"/>
        </w:rPr>
        <w:t xml:space="preserve">calculate </w:t>
      </w:r>
      <w:r w:rsidR="00C5277A" w:rsidRPr="00F9351B">
        <w:rPr>
          <w:rFonts w:ascii="Times New Roman" w:hAnsi="Times New Roman" w:cs="Times New Roman"/>
          <w:lang w:val="en-GB"/>
        </w:rPr>
        <w:t>these</w:t>
      </w:r>
      <w:r w:rsidR="005016F1" w:rsidRPr="00F9351B">
        <w:rPr>
          <w:rFonts w:ascii="Times New Roman" w:hAnsi="Times New Roman" w:cs="Times New Roman"/>
          <w:lang w:val="en-GB"/>
        </w:rPr>
        <w:t xml:space="preserve"> param</w:t>
      </w:r>
      <w:r w:rsidR="001F0EBC" w:rsidRPr="00F9351B">
        <w:rPr>
          <w:rFonts w:ascii="Times New Roman" w:hAnsi="Times New Roman" w:cs="Times New Roman"/>
          <w:lang w:val="en-GB"/>
        </w:rPr>
        <w:t>e</w:t>
      </w:r>
      <w:r w:rsidR="005016F1" w:rsidRPr="00F9351B">
        <w:rPr>
          <w:rFonts w:ascii="Times New Roman" w:hAnsi="Times New Roman" w:cs="Times New Roman"/>
          <w:lang w:val="en-GB"/>
        </w:rPr>
        <w:t>ters.</w:t>
      </w:r>
      <w:r w:rsidR="001F0EBC" w:rsidRPr="00F9351B">
        <w:rPr>
          <w:rFonts w:ascii="Times New Roman" w:hAnsi="Times New Roman" w:cs="Times New Roman"/>
          <w:lang w:val="en-GB"/>
        </w:rPr>
        <w:t xml:space="preserve"> </w:t>
      </w:r>
      <w:r w:rsidR="003322C4" w:rsidRPr="00F9351B">
        <w:rPr>
          <w:rFonts w:ascii="Times New Roman" w:hAnsi="Times New Roman" w:cs="Times New Roman"/>
          <w:lang w:val="en-GB"/>
        </w:rPr>
        <w:t xml:space="preserve">Several researchers </w:t>
      </w:r>
      <w:r w:rsidR="004B42EF">
        <w:rPr>
          <w:rFonts w:ascii="Times New Roman" w:hAnsi="Times New Roman" w:cs="Times New Roman"/>
          <w:noProof/>
          <w:lang w:val="en-GB"/>
        </w:rPr>
        <w:t>(Kusznir &amp; Ziegler 1992; Davis &amp; Kusznir 2004)</w:t>
      </w:r>
      <w:r w:rsidR="00F36EBD" w:rsidRPr="00F9351B">
        <w:rPr>
          <w:rFonts w:ascii="Times New Roman" w:hAnsi="Times New Roman" w:cs="Times New Roman"/>
          <w:lang w:val="en-GB"/>
        </w:rPr>
        <w:t xml:space="preserve"> </w:t>
      </w:r>
      <w:r w:rsidR="00C5277A" w:rsidRPr="00F9351B">
        <w:rPr>
          <w:rFonts w:ascii="Times New Roman" w:hAnsi="Times New Roman" w:cs="Times New Roman"/>
          <w:lang w:val="en-GB"/>
        </w:rPr>
        <w:t xml:space="preserve">have </w:t>
      </w:r>
      <w:r w:rsidR="00F36EBD" w:rsidRPr="00F9351B">
        <w:rPr>
          <w:rFonts w:ascii="Times New Roman" w:hAnsi="Times New Roman" w:cs="Times New Roman"/>
          <w:lang w:val="en-GB"/>
        </w:rPr>
        <w:t>employed the</w:t>
      </w:r>
      <w:r w:rsidR="00C5277A" w:rsidRPr="00F9351B">
        <w:rPr>
          <w:rFonts w:ascii="Times New Roman" w:hAnsi="Times New Roman" w:cs="Times New Roman"/>
          <w:lang w:val="en-GB"/>
        </w:rPr>
        <w:t xml:space="preserve"> geometric parameters of faults</w:t>
      </w:r>
      <w:r w:rsidR="008B3C74" w:rsidRPr="00F9351B">
        <w:rPr>
          <w:rFonts w:ascii="Times New Roman" w:hAnsi="Times New Roman" w:cs="Times New Roman"/>
          <w:lang w:val="en-GB"/>
        </w:rPr>
        <w:t xml:space="preserve"> </w:t>
      </w:r>
      <w:r w:rsidR="00242482" w:rsidRPr="00F9351B">
        <w:rPr>
          <w:rFonts w:ascii="Times New Roman" w:hAnsi="Times New Roman" w:cs="Times New Roman"/>
          <w:lang w:val="en-GB"/>
        </w:rPr>
        <w:t xml:space="preserve">identified </w:t>
      </w:r>
      <w:r w:rsidR="00C5277A" w:rsidRPr="00F9351B">
        <w:rPr>
          <w:rFonts w:ascii="Times New Roman" w:hAnsi="Times New Roman" w:cs="Times New Roman"/>
          <w:lang w:val="en-GB"/>
        </w:rPr>
        <w:t xml:space="preserve">in </w:t>
      </w:r>
      <w:r w:rsidR="008B3C74" w:rsidRPr="00F9351B">
        <w:rPr>
          <w:rFonts w:ascii="Times New Roman" w:hAnsi="Times New Roman" w:cs="Times New Roman"/>
          <w:lang w:val="en-GB"/>
        </w:rPr>
        <w:t>seismic profiles</w:t>
      </w:r>
      <w:r w:rsidR="00F36EBD" w:rsidRPr="00F9351B">
        <w:rPr>
          <w:rFonts w:ascii="Times New Roman" w:hAnsi="Times New Roman" w:cs="Times New Roman"/>
          <w:lang w:val="en-GB"/>
        </w:rPr>
        <w:t xml:space="preserve">, </w:t>
      </w:r>
      <w:r w:rsidR="008B3C74" w:rsidRPr="00F9351B">
        <w:rPr>
          <w:rFonts w:ascii="Times New Roman" w:hAnsi="Times New Roman" w:cs="Times New Roman"/>
          <w:lang w:val="en-GB"/>
        </w:rPr>
        <w:t>such as</w:t>
      </w:r>
      <w:r w:rsidR="00F36EBD" w:rsidRPr="00F9351B">
        <w:rPr>
          <w:rFonts w:ascii="Times New Roman" w:hAnsi="Times New Roman" w:cs="Times New Roman"/>
          <w:lang w:val="en-GB"/>
        </w:rPr>
        <w:t xml:space="preserve"> their location</w:t>
      </w:r>
      <w:r w:rsidR="00C5277A" w:rsidRPr="00F9351B">
        <w:rPr>
          <w:rFonts w:ascii="Times New Roman" w:hAnsi="Times New Roman" w:cs="Times New Roman"/>
          <w:lang w:val="en-GB"/>
        </w:rPr>
        <w:t>s</w:t>
      </w:r>
      <w:r w:rsidR="00F36EBD" w:rsidRPr="00F9351B">
        <w:rPr>
          <w:rFonts w:ascii="Times New Roman" w:hAnsi="Times New Roman" w:cs="Times New Roman"/>
          <w:lang w:val="en-GB"/>
        </w:rPr>
        <w:t>, dip</w:t>
      </w:r>
      <w:r w:rsidR="00C5277A" w:rsidRPr="00F9351B">
        <w:rPr>
          <w:rFonts w:ascii="Times New Roman" w:hAnsi="Times New Roman" w:cs="Times New Roman"/>
          <w:lang w:val="en-GB"/>
        </w:rPr>
        <w:t>s</w:t>
      </w:r>
      <w:r w:rsidR="0023119D" w:rsidRPr="00F9351B">
        <w:rPr>
          <w:rFonts w:ascii="Times New Roman" w:hAnsi="Times New Roman" w:cs="Times New Roman"/>
          <w:lang w:val="en-GB"/>
        </w:rPr>
        <w:t>,</w:t>
      </w:r>
      <w:r w:rsidR="00C5277A" w:rsidRPr="00F9351B">
        <w:rPr>
          <w:rFonts w:ascii="Times New Roman" w:hAnsi="Times New Roman" w:cs="Times New Roman"/>
          <w:lang w:val="en-GB"/>
        </w:rPr>
        <w:t xml:space="preserve"> and</w:t>
      </w:r>
      <w:r w:rsidR="0023119D" w:rsidRPr="00F9351B">
        <w:rPr>
          <w:rFonts w:ascii="Times New Roman" w:hAnsi="Times New Roman" w:cs="Times New Roman"/>
          <w:lang w:val="en-GB"/>
        </w:rPr>
        <w:t xml:space="preserve"> heave</w:t>
      </w:r>
      <w:r w:rsidR="00C5277A" w:rsidRPr="00F9351B">
        <w:rPr>
          <w:rFonts w:ascii="Times New Roman" w:hAnsi="Times New Roman" w:cs="Times New Roman"/>
          <w:lang w:val="en-GB"/>
        </w:rPr>
        <w:t>s,</w:t>
      </w:r>
      <w:r w:rsidR="00F36EBD" w:rsidRPr="00F9351B">
        <w:rPr>
          <w:rFonts w:ascii="Times New Roman" w:hAnsi="Times New Roman" w:cs="Times New Roman"/>
          <w:lang w:val="en-GB"/>
        </w:rPr>
        <w:t xml:space="preserve"> to estimate </w:t>
      </w:r>
      <w:r w:rsidR="00F36EBD" w:rsidRPr="00F9351B">
        <w:rPr>
          <w:rFonts w:ascii="Times New Roman" w:hAnsi="Times New Roman" w:cs="Times New Roman"/>
          <w:i/>
          <w:lang w:val="en-GB"/>
        </w:rPr>
        <w:t>β</w:t>
      </w:r>
      <w:r w:rsidR="00F36EBD" w:rsidRPr="00F9351B">
        <w:rPr>
          <w:rFonts w:ascii="Times New Roman" w:hAnsi="Times New Roman" w:cs="Times New Roman"/>
          <w:i/>
          <w:iCs/>
          <w:vertAlign w:val="subscript"/>
          <w:lang w:val="en-GB"/>
        </w:rPr>
        <w:t>u</w:t>
      </w:r>
      <w:r w:rsidR="008B3C74" w:rsidRPr="00F9351B">
        <w:rPr>
          <w:rFonts w:ascii="Times New Roman" w:hAnsi="Times New Roman" w:cs="Times New Roman"/>
          <w:lang w:val="en-GB"/>
        </w:rPr>
        <w:t xml:space="preserve">. However, faults are </w:t>
      </w:r>
      <w:r w:rsidR="00C5277A" w:rsidRPr="00F9351B">
        <w:rPr>
          <w:rFonts w:ascii="Times New Roman" w:hAnsi="Times New Roman" w:cs="Times New Roman"/>
          <w:lang w:val="en-GB"/>
        </w:rPr>
        <w:t>frequently affected</w:t>
      </w:r>
      <w:r w:rsidR="008B3C74" w:rsidRPr="00F9351B">
        <w:rPr>
          <w:rFonts w:ascii="Times New Roman" w:hAnsi="Times New Roman" w:cs="Times New Roman"/>
          <w:lang w:val="en-GB"/>
        </w:rPr>
        <w:t xml:space="preserve"> by subsequent geological events</w:t>
      </w:r>
      <w:r w:rsidR="00136F50" w:rsidRPr="00F9351B">
        <w:rPr>
          <w:rFonts w:ascii="Times New Roman" w:hAnsi="Times New Roman" w:cs="Times New Roman"/>
          <w:lang w:val="en-GB"/>
        </w:rPr>
        <w:t xml:space="preserve"> that change their geometric</w:t>
      </w:r>
      <w:r w:rsidR="008B3C74" w:rsidRPr="00F9351B">
        <w:rPr>
          <w:rFonts w:ascii="Times New Roman" w:hAnsi="Times New Roman" w:cs="Times New Roman"/>
          <w:lang w:val="en-GB"/>
        </w:rPr>
        <w:t xml:space="preserve"> parameters</w:t>
      </w:r>
      <w:r w:rsidR="00136F50" w:rsidRPr="00F9351B">
        <w:rPr>
          <w:rFonts w:ascii="Times New Roman" w:hAnsi="Times New Roman" w:cs="Times New Roman"/>
          <w:lang w:val="en-GB"/>
        </w:rPr>
        <w:t xml:space="preserve"> </w:t>
      </w:r>
      <w:r w:rsidR="004B42EF">
        <w:rPr>
          <w:rFonts w:ascii="Times New Roman" w:hAnsi="Times New Roman" w:cs="Times New Roman"/>
          <w:noProof/>
          <w:lang w:val="en-GB"/>
        </w:rPr>
        <w:t>(Davis &amp; Kusznir 2004)</w:t>
      </w:r>
      <w:del w:id="221" w:author="ji appple" w:date="2018-07-18T14:47:00Z">
        <w:r w:rsidR="008B3C74" w:rsidRPr="00F9351B" w:rsidDel="008A6668">
          <w:rPr>
            <w:rFonts w:ascii="Times New Roman" w:hAnsi="Times New Roman" w:cs="Times New Roman"/>
            <w:lang w:val="en-GB"/>
          </w:rPr>
          <w:delText xml:space="preserve">. </w:delText>
        </w:r>
        <w:r w:rsidR="00EA439C" w:rsidRPr="00F9351B" w:rsidDel="008A6668">
          <w:rPr>
            <w:rFonts w:ascii="Times New Roman" w:hAnsi="Times New Roman" w:cs="Times New Roman"/>
            <w:lang w:val="en-GB"/>
          </w:rPr>
          <w:delText>These events</w:delText>
        </w:r>
      </w:del>
      <w:ins w:id="222" w:author="ji appple" w:date="2018-07-18T14:47:00Z">
        <w:r w:rsidR="008A6668">
          <w:rPr>
            <w:rFonts w:ascii="Times New Roman" w:hAnsi="Times New Roman" w:cs="Times New Roman"/>
            <w:lang w:val="en-GB"/>
          </w:rPr>
          <w:t xml:space="preserve"> and</w:t>
        </w:r>
      </w:ins>
      <w:r w:rsidR="00EA439C" w:rsidRPr="00F9351B">
        <w:rPr>
          <w:rFonts w:ascii="Times New Roman" w:hAnsi="Times New Roman" w:cs="Times New Roman"/>
          <w:lang w:val="en-GB"/>
        </w:rPr>
        <w:t xml:space="preserve"> contaminate the final values</w:t>
      </w:r>
      <w:r w:rsidR="001E0575">
        <w:rPr>
          <w:rFonts w:ascii="Times New Roman" w:hAnsi="Times New Roman" w:cs="Times New Roman"/>
          <w:lang w:val="en-GB"/>
        </w:rPr>
        <w:t xml:space="preserve"> </w:t>
      </w:r>
      <w:r w:rsidR="00C5277A" w:rsidRPr="00F9351B">
        <w:rPr>
          <w:rFonts w:ascii="Times New Roman" w:hAnsi="Times New Roman" w:cs="Times New Roman"/>
          <w:lang w:val="en-GB"/>
        </w:rPr>
        <w:t>calculated using this method</w:t>
      </w:r>
      <w:r w:rsidR="00EA439C" w:rsidRPr="00F9351B">
        <w:rPr>
          <w:rFonts w:ascii="Times New Roman" w:hAnsi="Times New Roman" w:cs="Times New Roman"/>
          <w:lang w:val="en-GB"/>
        </w:rPr>
        <w:t xml:space="preserve">. </w:t>
      </w:r>
      <w:r w:rsidR="00A64EDC" w:rsidRPr="00F9351B">
        <w:rPr>
          <w:rFonts w:ascii="Times New Roman" w:hAnsi="Times New Roman" w:cs="Times New Roman"/>
          <w:lang w:val="en-GB"/>
        </w:rPr>
        <w:t>Additionally,</w:t>
      </w:r>
      <w:r w:rsidR="008B3C74" w:rsidRPr="00F9351B">
        <w:rPr>
          <w:rFonts w:ascii="Times New Roman" w:hAnsi="Times New Roman" w:cs="Times New Roman"/>
          <w:lang w:val="en-GB"/>
        </w:rPr>
        <w:t xml:space="preserve"> </w:t>
      </w:r>
      <w:r w:rsidR="00C5277A" w:rsidRPr="00F9351B">
        <w:rPr>
          <w:rFonts w:ascii="Times New Roman" w:hAnsi="Times New Roman" w:cs="Times New Roman"/>
          <w:lang w:val="en-GB"/>
        </w:rPr>
        <w:t xml:space="preserve">many </w:t>
      </w:r>
      <w:r w:rsidR="008B3C74" w:rsidRPr="00F9351B">
        <w:rPr>
          <w:rFonts w:ascii="Times New Roman" w:hAnsi="Times New Roman" w:cs="Times New Roman"/>
          <w:lang w:val="en-GB"/>
        </w:rPr>
        <w:t>faults</w:t>
      </w:r>
      <w:r w:rsidR="00C5277A" w:rsidRPr="00F9351B">
        <w:rPr>
          <w:rFonts w:ascii="Times New Roman" w:hAnsi="Times New Roman" w:cs="Times New Roman"/>
          <w:lang w:val="en-GB"/>
        </w:rPr>
        <w:t>, especially small-scale faults,</w:t>
      </w:r>
      <w:r w:rsidR="008B3C74" w:rsidRPr="00F9351B">
        <w:rPr>
          <w:rFonts w:ascii="Times New Roman" w:hAnsi="Times New Roman" w:cs="Times New Roman"/>
          <w:lang w:val="en-GB"/>
        </w:rPr>
        <w:t xml:space="preserve"> </w:t>
      </w:r>
      <w:r w:rsidR="00C5277A" w:rsidRPr="00F9351B">
        <w:rPr>
          <w:rFonts w:ascii="Times New Roman" w:hAnsi="Times New Roman" w:cs="Times New Roman"/>
          <w:lang w:val="en-GB"/>
        </w:rPr>
        <w:t>go</w:t>
      </w:r>
      <w:r w:rsidR="008B3C74" w:rsidRPr="00F9351B">
        <w:rPr>
          <w:rFonts w:ascii="Times New Roman" w:hAnsi="Times New Roman" w:cs="Times New Roman"/>
          <w:lang w:val="en-GB"/>
        </w:rPr>
        <w:t xml:space="preserve"> </w:t>
      </w:r>
      <w:r w:rsidR="00E44E67" w:rsidRPr="00F9351B">
        <w:rPr>
          <w:rFonts w:ascii="Times New Roman" w:hAnsi="Times New Roman" w:cs="Times New Roman"/>
          <w:lang w:val="en-GB"/>
        </w:rPr>
        <w:t>un</w:t>
      </w:r>
      <w:r w:rsidR="009C4E62" w:rsidRPr="00F9351B">
        <w:rPr>
          <w:rFonts w:ascii="Times New Roman" w:hAnsi="Times New Roman" w:cs="Times New Roman"/>
          <w:lang w:val="en-GB"/>
        </w:rPr>
        <w:t>recognized</w:t>
      </w:r>
      <w:r w:rsidR="008B3C74" w:rsidRPr="00F9351B">
        <w:rPr>
          <w:rFonts w:ascii="Times New Roman" w:hAnsi="Times New Roman" w:cs="Times New Roman"/>
          <w:lang w:val="en-GB"/>
        </w:rPr>
        <w:t xml:space="preserve"> in seismic profiles</w:t>
      </w:r>
      <w:r w:rsidR="00E44E67" w:rsidRPr="00F9351B">
        <w:rPr>
          <w:rFonts w:ascii="Times New Roman" w:hAnsi="Times New Roman" w:cs="Times New Roman"/>
          <w:lang w:val="en-GB"/>
        </w:rPr>
        <w:t xml:space="preserve"> because of </w:t>
      </w:r>
      <w:r w:rsidR="00C5277A" w:rsidRPr="00F9351B">
        <w:rPr>
          <w:rFonts w:ascii="Times New Roman" w:hAnsi="Times New Roman" w:cs="Times New Roman"/>
          <w:lang w:val="en-GB"/>
        </w:rPr>
        <w:t xml:space="preserve">the limitations of </w:t>
      </w:r>
      <w:r w:rsidR="00E44E67" w:rsidRPr="00F9351B">
        <w:rPr>
          <w:rFonts w:ascii="Times New Roman" w:hAnsi="Times New Roman" w:cs="Times New Roman"/>
          <w:lang w:val="en-GB"/>
        </w:rPr>
        <w:t>seismic imaging</w:t>
      </w:r>
      <w:r w:rsidR="00C5277A" w:rsidRPr="00F9351B">
        <w:rPr>
          <w:rFonts w:ascii="Times New Roman" w:hAnsi="Times New Roman" w:cs="Times New Roman"/>
          <w:lang w:val="en-GB"/>
        </w:rPr>
        <w:t>; thus,</w:t>
      </w:r>
      <w:r w:rsidR="009C4E62" w:rsidRPr="00F9351B">
        <w:rPr>
          <w:rFonts w:ascii="Times New Roman" w:hAnsi="Times New Roman" w:cs="Times New Roman"/>
          <w:lang w:val="en-GB"/>
        </w:rPr>
        <w:t xml:space="preserve"> brittle extension</w:t>
      </w:r>
      <w:r w:rsidR="008B3C74" w:rsidRPr="00F9351B">
        <w:rPr>
          <w:rFonts w:ascii="Times New Roman" w:hAnsi="Times New Roman" w:cs="Times New Roman"/>
          <w:lang w:val="en-GB"/>
        </w:rPr>
        <w:t xml:space="preserve"> </w:t>
      </w:r>
      <w:r w:rsidR="00C5277A" w:rsidRPr="00F9351B">
        <w:rPr>
          <w:rFonts w:ascii="Times New Roman" w:hAnsi="Times New Roman" w:cs="Times New Roman"/>
          <w:lang w:val="en-GB"/>
        </w:rPr>
        <w:t>is often significantly</w:t>
      </w:r>
      <w:r w:rsidR="009C4E62" w:rsidRPr="00F9351B">
        <w:rPr>
          <w:rFonts w:ascii="Times New Roman" w:hAnsi="Times New Roman" w:cs="Times New Roman"/>
          <w:lang w:val="en-GB"/>
        </w:rPr>
        <w:t xml:space="preserve"> underestimated </w:t>
      </w:r>
      <w:r w:rsidR="004B42EF">
        <w:rPr>
          <w:rFonts w:ascii="Times New Roman" w:hAnsi="Times New Roman" w:cs="Times New Roman"/>
          <w:noProof/>
          <w:lang w:val="en-GB"/>
        </w:rPr>
        <w:t>(Reston 2005; Reston 2007)</w:t>
      </w:r>
      <w:r w:rsidR="008B3C74" w:rsidRPr="00F9351B">
        <w:rPr>
          <w:rFonts w:ascii="Times New Roman" w:hAnsi="Times New Roman" w:cs="Times New Roman"/>
          <w:lang w:val="en-GB"/>
        </w:rPr>
        <w:t>.</w:t>
      </w:r>
      <w:r w:rsidR="00136F50" w:rsidRPr="00F9351B">
        <w:rPr>
          <w:rFonts w:ascii="Times New Roman" w:hAnsi="Times New Roman" w:cs="Times New Roman"/>
          <w:lang w:val="en-GB"/>
        </w:rPr>
        <w:t xml:space="preserve"> </w:t>
      </w:r>
      <w:r w:rsidR="00D67C2C" w:rsidRPr="00F9351B">
        <w:rPr>
          <w:rFonts w:ascii="Times New Roman" w:hAnsi="Times New Roman" w:cs="Times New Roman"/>
          <w:lang w:val="en-GB"/>
        </w:rPr>
        <w:t xml:space="preserve">In this paper, we </w:t>
      </w:r>
      <w:r w:rsidR="00032D27" w:rsidRPr="00F9351B">
        <w:rPr>
          <w:rFonts w:ascii="Times New Roman" w:hAnsi="Times New Roman" w:cs="Times New Roman"/>
          <w:lang w:val="en-GB"/>
        </w:rPr>
        <w:t>estimate the</w:t>
      </w:r>
      <w:r w:rsidR="00C5277A" w:rsidRPr="00F9351B">
        <w:rPr>
          <w:rFonts w:ascii="Times New Roman" w:hAnsi="Times New Roman" w:cs="Times New Roman"/>
          <w:lang w:val="en-GB"/>
        </w:rPr>
        <w:t xml:space="preserve"> values of</w:t>
      </w:r>
      <w:r w:rsidR="00032D27" w:rsidRPr="00F9351B">
        <w:rPr>
          <w:rFonts w:ascii="Times New Roman" w:hAnsi="Times New Roman" w:cs="Times New Roman"/>
          <w:lang w:val="en-GB"/>
        </w:rPr>
        <w:t xml:space="preserve"> </w:t>
      </w:r>
      <w:r w:rsidR="00032D27" w:rsidRPr="00F9351B">
        <w:rPr>
          <w:rFonts w:ascii="Times New Roman" w:hAnsi="Times New Roman" w:cs="Times New Roman"/>
          <w:i/>
          <w:lang w:val="en-GB"/>
        </w:rPr>
        <w:t>β</w:t>
      </w:r>
      <w:r w:rsidR="00032D27" w:rsidRPr="00F9351B">
        <w:rPr>
          <w:rFonts w:ascii="Times New Roman" w:hAnsi="Times New Roman" w:cs="Times New Roman"/>
          <w:i/>
          <w:iCs/>
          <w:vertAlign w:val="subscript"/>
          <w:lang w:val="en-GB"/>
        </w:rPr>
        <w:t>w</w:t>
      </w:r>
      <w:r w:rsidR="00032D27" w:rsidRPr="00F9351B">
        <w:rPr>
          <w:rFonts w:ascii="Times New Roman" w:hAnsi="Times New Roman" w:cs="Times New Roman"/>
          <w:lang w:val="en-GB"/>
        </w:rPr>
        <w:t xml:space="preserve">, </w:t>
      </w:r>
      <w:r w:rsidR="00032D27" w:rsidRPr="00F9351B">
        <w:rPr>
          <w:rFonts w:ascii="Times New Roman" w:hAnsi="Times New Roman" w:cs="Times New Roman"/>
          <w:i/>
          <w:lang w:val="en-GB"/>
        </w:rPr>
        <w:t>β</w:t>
      </w:r>
      <w:r w:rsidR="00032D27" w:rsidRPr="00F9351B">
        <w:rPr>
          <w:rFonts w:ascii="Times New Roman" w:hAnsi="Times New Roman" w:cs="Times New Roman"/>
          <w:i/>
          <w:iCs/>
          <w:vertAlign w:val="subscript"/>
          <w:lang w:val="en-GB"/>
        </w:rPr>
        <w:t>u</w:t>
      </w:r>
      <w:r w:rsidR="00032D27" w:rsidRPr="00F9351B">
        <w:rPr>
          <w:rFonts w:ascii="Times New Roman" w:hAnsi="Times New Roman" w:cs="Times New Roman"/>
          <w:lang w:val="en-GB"/>
        </w:rPr>
        <w:t xml:space="preserve"> and </w:t>
      </w:r>
      <w:r w:rsidR="00032D27" w:rsidRPr="00F9351B">
        <w:rPr>
          <w:rFonts w:ascii="Times New Roman" w:hAnsi="Times New Roman" w:cs="Times New Roman"/>
          <w:i/>
          <w:lang w:val="en-GB"/>
        </w:rPr>
        <w:t>β</w:t>
      </w:r>
      <w:r w:rsidR="00032D27" w:rsidRPr="00F9351B">
        <w:rPr>
          <w:rFonts w:ascii="Times New Roman" w:hAnsi="Times New Roman" w:cs="Times New Roman"/>
          <w:i/>
          <w:iCs/>
          <w:vertAlign w:val="subscript"/>
          <w:lang w:val="en-GB"/>
        </w:rPr>
        <w:t>l</w:t>
      </w:r>
      <w:r w:rsidR="00032D27" w:rsidRPr="00F9351B">
        <w:rPr>
          <w:rFonts w:ascii="Times New Roman" w:hAnsi="Times New Roman" w:cs="Times New Roman"/>
          <w:lang w:val="en-GB"/>
        </w:rPr>
        <w:t xml:space="preserve"> based on </w:t>
      </w:r>
      <w:r w:rsidR="00D67C2C" w:rsidRPr="00F9351B">
        <w:rPr>
          <w:rFonts w:ascii="Times New Roman" w:hAnsi="Times New Roman" w:cs="Times New Roman"/>
          <w:lang w:val="en-GB"/>
        </w:rPr>
        <w:t>the</w:t>
      </w:r>
      <w:r w:rsidR="004808C2" w:rsidRPr="00F9351B">
        <w:rPr>
          <w:rFonts w:ascii="Times New Roman" w:hAnsi="Times New Roman" w:cs="Times New Roman"/>
          <w:lang w:val="en-GB"/>
        </w:rPr>
        <w:t xml:space="preserve"> thicknesses of the crust as a whole and the </w:t>
      </w:r>
      <w:r w:rsidR="0058059D" w:rsidRPr="00F9351B">
        <w:rPr>
          <w:rFonts w:ascii="Times New Roman" w:hAnsi="Times New Roman" w:cs="Times New Roman"/>
          <w:lang w:val="en-GB"/>
        </w:rPr>
        <w:t>upper and lower crust</w:t>
      </w:r>
      <w:r w:rsidR="0061156F">
        <w:rPr>
          <w:rFonts w:ascii="Times New Roman" w:hAnsi="Times New Roman" w:cs="Times New Roman"/>
          <w:lang w:val="en-GB"/>
        </w:rPr>
        <w:t xml:space="preserve"> </w:t>
      </w:r>
      <w:r w:rsidR="00D67C2C" w:rsidRPr="00F9351B">
        <w:rPr>
          <w:rFonts w:ascii="Times New Roman" w:hAnsi="Times New Roman" w:cs="Times New Roman"/>
          <w:lang w:val="en-GB"/>
        </w:rPr>
        <w:t>(Fig</w:t>
      </w:r>
      <w:r w:rsidR="00FF30B1">
        <w:rPr>
          <w:rFonts w:ascii="Times New Roman" w:hAnsi="Times New Roman" w:cs="Times New Roman"/>
          <w:lang w:val="en-GB"/>
        </w:rPr>
        <w:t>s</w:t>
      </w:r>
      <w:r w:rsidR="00D67C2C" w:rsidRPr="00F9351B">
        <w:rPr>
          <w:rFonts w:ascii="Times New Roman" w:hAnsi="Times New Roman" w:cs="Times New Roman"/>
          <w:lang w:val="en-GB"/>
        </w:rPr>
        <w:t xml:space="preserve">. </w:t>
      </w:r>
      <w:r w:rsidR="009939F7" w:rsidRPr="00F9351B">
        <w:rPr>
          <w:rFonts w:ascii="Times New Roman" w:hAnsi="Times New Roman" w:cs="Times New Roman"/>
          <w:lang w:val="en-GB"/>
        </w:rPr>
        <w:t>7</w:t>
      </w:r>
      <w:r w:rsidR="00032D27" w:rsidRPr="00F9351B">
        <w:rPr>
          <w:rFonts w:ascii="Times New Roman" w:hAnsi="Times New Roman" w:cs="Times New Roman"/>
          <w:lang w:val="en-GB"/>
        </w:rPr>
        <w:t>b</w:t>
      </w:r>
      <w:r w:rsidR="00FF30B1">
        <w:rPr>
          <w:rFonts w:ascii="Times New Roman" w:hAnsi="Times New Roman" w:cs="Times New Roman"/>
          <w:lang w:val="en-GB"/>
        </w:rPr>
        <w:t xml:space="preserve"> and</w:t>
      </w:r>
      <w:r w:rsidR="00032D27" w:rsidRPr="00F9351B">
        <w:rPr>
          <w:rFonts w:ascii="Times New Roman" w:hAnsi="Times New Roman" w:cs="Times New Roman"/>
          <w:lang w:val="en-GB"/>
        </w:rPr>
        <w:t xml:space="preserve"> </w:t>
      </w:r>
      <w:r w:rsidR="009939F7" w:rsidRPr="00F9351B">
        <w:rPr>
          <w:rFonts w:ascii="Times New Roman" w:hAnsi="Times New Roman" w:cs="Times New Roman"/>
          <w:lang w:val="en-GB"/>
        </w:rPr>
        <w:t>8</w:t>
      </w:r>
      <w:r w:rsidR="00D67C2C" w:rsidRPr="00F9351B">
        <w:rPr>
          <w:rFonts w:ascii="Times New Roman" w:hAnsi="Times New Roman" w:cs="Times New Roman"/>
          <w:lang w:val="en-GB"/>
        </w:rPr>
        <w:t>)</w:t>
      </w:r>
      <w:r w:rsidR="00032D27" w:rsidRPr="00F9351B">
        <w:rPr>
          <w:rFonts w:ascii="Times New Roman" w:hAnsi="Times New Roman" w:cs="Times New Roman"/>
          <w:lang w:val="en-GB"/>
        </w:rPr>
        <w:t xml:space="preserve"> using McKenzie’s </w:t>
      </w:r>
      <w:r w:rsidR="00004FBC" w:rsidRPr="00F9351B">
        <w:rPr>
          <w:rFonts w:ascii="Times New Roman" w:hAnsi="Times New Roman" w:cs="Times New Roman"/>
          <w:lang w:val="en-GB"/>
        </w:rPr>
        <w:t xml:space="preserve">(1978) </w:t>
      </w:r>
      <w:r w:rsidR="00032D27" w:rsidRPr="00F9351B">
        <w:rPr>
          <w:rFonts w:ascii="Times New Roman" w:hAnsi="Times New Roman" w:cs="Times New Roman"/>
          <w:lang w:val="en-GB"/>
        </w:rPr>
        <w:t>pure shear model</w:t>
      </w:r>
      <w:r w:rsidR="00EA439C" w:rsidRPr="00F9351B">
        <w:rPr>
          <w:rFonts w:ascii="Times New Roman" w:hAnsi="Times New Roman" w:cs="Times New Roman"/>
          <w:lang w:val="en-GB"/>
        </w:rPr>
        <w:t>,</w:t>
      </w:r>
      <w:r w:rsidR="00032D27" w:rsidRPr="00F9351B">
        <w:rPr>
          <w:rFonts w:ascii="Times New Roman" w:hAnsi="Times New Roman" w:cs="Times New Roman"/>
          <w:lang w:val="en-GB"/>
        </w:rPr>
        <w:t xml:space="preserve"> in which </w:t>
      </w:r>
      <w:r w:rsidR="00032D27" w:rsidRPr="00F9351B">
        <w:rPr>
          <w:rFonts w:ascii="Times New Roman" w:hAnsi="Times New Roman" w:cs="Times New Roman"/>
          <w:i/>
          <w:lang w:val="en-GB"/>
        </w:rPr>
        <w:t>β</w:t>
      </w:r>
      <w:r w:rsidR="00032D27" w:rsidRPr="00F9351B">
        <w:rPr>
          <w:rFonts w:ascii="Times New Roman" w:hAnsi="Times New Roman" w:cs="Times New Roman"/>
          <w:lang w:val="en-GB"/>
        </w:rPr>
        <w:t xml:space="preserve"> </w:t>
      </w:r>
      <w:r w:rsidR="00FE3BB6" w:rsidRPr="00F9351B">
        <w:rPr>
          <w:rFonts w:ascii="Times New Roman" w:hAnsi="Times New Roman" w:cs="Times New Roman"/>
          <w:lang w:val="en-GB"/>
        </w:rPr>
        <w:t xml:space="preserve">is </w:t>
      </w:r>
      <w:r w:rsidR="004808C2" w:rsidRPr="00F9351B">
        <w:rPr>
          <w:rFonts w:ascii="Times New Roman" w:hAnsi="Times New Roman" w:cs="Times New Roman"/>
          <w:lang w:val="en-GB"/>
        </w:rPr>
        <w:t>calculated as</w:t>
      </w:r>
      <w:r w:rsidR="00FE3BB6" w:rsidRPr="00F9351B">
        <w:rPr>
          <w:rFonts w:ascii="Times New Roman" w:hAnsi="Times New Roman" w:cs="Times New Roman"/>
          <w:lang w:val="en-GB"/>
        </w:rPr>
        <w:t xml:space="preserve"> </w:t>
      </w:r>
      <w:r w:rsidR="004808C2" w:rsidRPr="00F9351B">
        <w:rPr>
          <w:rFonts w:ascii="Times New Roman" w:hAnsi="Times New Roman" w:cs="Times New Roman"/>
          <w:lang w:val="en-GB"/>
        </w:rPr>
        <w:t xml:space="preserve">the </w:t>
      </w:r>
      <w:r w:rsidR="00FE3BB6" w:rsidRPr="00F9351B">
        <w:rPr>
          <w:rFonts w:ascii="Times New Roman" w:hAnsi="Times New Roman" w:cs="Times New Roman"/>
          <w:lang w:val="en-GB"/>
        </w:rPr>
        <w:t>initial crustal thickness before stretching divided by the post-rift crustal thickness</w:t>
      </w:r>
      <w:r w:rsidR="00004FBC" w:rsidRPr="00F9351B">
        <w:rPr>
          <w:rFonts w:ascii="Times New Roman" w:hAnsi="Times New Roman" w:cs="Times New Roman"/>
          <w:lang w:val="en-GB"/>
        </w:rPr>
        <w:t xml:space="preserve">. </w:t>
      </w:r>
      <w:r w:rsidR="00E81D44" w:rsidRPr="00F9351B">
        <w:rPr>
          <w:rFonts w:ascii="Times New Roman" w:hAnsi="Times New Roman" w:cs="Times New Roman"/>
          <w:lang w:val="en-GB"/>
        </w:rPr>
        <w:t xml:space="preserve">The most appropriate estimate for the initial crustal thickness </w:t>
      </w:r>
      <w:r w:rsidR="008E1D81" w:rsidRPr="00F9351B">
        <w:rPr>
          <w:rFonts w:ascii="Times New Roman" w:hAnsi="Times New Roman" w:cs="Times New Roman"/>
          <w:lang w:val="en-GB"/>
        </w:rPr>
        <w:t xml:space="preserve">can be found </w:t>
      </w:r>
      <w:r w:rsidR="004808C2" w:rsidRPr="00F9351B">
        <w:rPr>
          <w:rFonts w:ascii="Times New Roman" w:hAnsi="Times New Roman" w:cs="Times New Roman"/>
          <w:lang w:val="en-GB"/>
        </w:rPr>
        <w:t>in</w:t>
      </w:r>
      <w:r w:rsidR="0061156F">
        <w:rPr>
          <w:rFonts w:ascii="Times New Roman" w:hAnsi="Times New Roman" w:cs="Times New Roman"/>
          <w:lang w:val="en-GB"/>
        </w:rPr>
        <w:t xml:space="preserve"> </w:t>
      </w:r>
      <w:r w:rsidR="008E1D81" w:rsidRPr="00F9351B">
        <w:rPr>
          <w:rFonts w:ascii="Times New Roman" w:hAnsi="Times New Roman" w:cs="Times New Roman"/>
          <w:lang w:val="en-GB"/>
        </w:rPr>
        <w:t>the adjacent East Antarctic</w:t>
      </w:r>
      <w:r w:rsidR="004808C2" w:rsidRPr="00F9351B">
        <w:rPr>
          <w:rFonts w:ascii="Times New Roman" w:hAnsi="Times New Roman" w:cs="Times New Roman"/>
          <w:lang w:val="en-GB"/>
        </w:rPr>
        <w:t>,</w:t>
      </w:r>
      <w:r w:rsidR="008E1D81" w:rsidRPr="00F9351B">
        <w:rPr>
          <w:rFonts w:ascii="Times New Roman" w:hAnsi="Times New Roman" w:cs="Times New Roman"/>
          <w:lang w:val="en-GB"/>
        </w:rPr>
        <w:t xml:space="preserve"> which</w:t>
      </w:r>
      <w:r w:rsidR="00AD137B" w:rsidRPr="00F9351B">
        <w:rPr>
          <w:rFonts w:ascii="Times New Roman" w:hAnsi="Times New Roman" w:cs="Times New Roman"/>
          <w:lang w:val="en-GB"/>
        </w:rPr>
        <w:t xml:space="preserve"> was</w:t>
      </w:r>
      <w:r w:rsidR="004808C2" w:rsidRPr="00F9351B">
        <w:rPr>
          <w:rFonts w:ascii="Times New Roman" w:hAnsi="Times New Roman" w:cs="Times New Roman"/>
          <w:lang w:val="en-GB"/>
        </w:rPr>
        <w:t xml:space="preserve"> once</w:t>
      </w:r>
      <w:r w:rsidR="00AD137B" w:rsidRPr="00F9351B">
        <w:rPr>
          <w:rFonts w:ascii="Times New Roman" w:hAnsi="Times New Roman" w:cs="Times New Roman"/>
          <w:lang w:val="en-GB"/>
        </w:rPr>
        <w:t xml:space="preserve"> </w:t>
      </w:r>
      <w:r w:rsidR="0018514D" w:rsidRPr="00F9351B">
        <w:rPr>
          <w:rFonts w:ascii="Times New Roman" w:hAnsi="Times New Roman" w:cs="Times New Roman"/>
          <w:lang w:val="en-GB"/>
        </w:rPr>
        <w:t>bound</w:t>
      </w:r>
      <w:r w:rsidR="00AD137B" w:rsidRPr="00F9351B">
        <w:rPr>
          <w:rFonts w:ascii="Times New Roman" w:hAnsi="Times New Roman" w:cs="Times New Roman"/>
          <w:lang w:val="en-GB"/>
        </w:rPr>
        <w:t xml:space="preserve"> to</w:t>
      </w:r>
      <w:r w:rsidR="008E1D81" w:rsidRPr="00F9351B">
        <w:rPr>
          <w:rFonts w:ascii="Times New Roman" w:hAnsi="Times New Roman" w:cs="Times New Roman"/>
          <w:lang w:val="en-GB"/>
        </w:rPr>
        <w:t xml:space="preserve"> WARS before</w:t>
      </w:r>
      <w:r w:rsidR="004808C2" w:rsidRPr="00F9351B">
        <w:rPr>
          <w:rFonts w:ascii="Times New Roman" w:hAnsi="Times New Roman" w:cs="Times New Roman"/>
          <w:lang w:val="en-GB"/>
        </w:rPr>
        <w:t xml:space="preserve"> the</w:t>
      </w:r>
      <w:r w:rsidR="008E1D81" w:rsidRPr="00F9351B">
        <w:rPr>
          <w:rFonts w:ascii="Times New Roman" w:hAnsi="Times New Roman" w:cs="Times New Roman"/>
          <w:lang w:val="en-GB"/>
        </w:rPr>
        <w:t xml:space="preserve"> late </w:t>
      </w:r>
      <w:r w:rsidR="00462A98">
        <w:rPr>
          <w:rFonts w:ascii="Times New Roman" w:hAnsi="Times New Roman" w:cs="Times New Roman"/>
          <w:lang w:val="en-GB"/>
        </w:rPr>
        <w:t>Cretaceous</w:t>
      </w:r>
      <w:r w:rsidR="008E1D81" w:rsidRPr="00F9351B">
        <w:rPr>
          <w:rFonts w:ascii="Times New Roman" w:hAnsi="Times New Roman" w:cs="Times New Roman"/>
          <w:lang w:val="en-GB"/>
        </w:rPr>
        <w:t xml:space="preserve"> extension </w:t>
      </w:r>
      <w:r w:rsidR="004B42EF">
        <w:rPr>
          <w:rFonts w:ascii="Times New Roman" w:hAnsi="Times New Roman" w:cs="Times New Roman"/>
          <w:noProof/>
          <w:lang w:val="en-GB"/>
        </w:rPr>
        <w:t>(Behrendt</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1991; Davey &amp; Brancolini 1995)</w:t>
      </w:r>
      <w:r w:rsidR="00E81D44" w:rsidRPr="00F9351B">
        <w:rPr>
          <w:rFonts w:ascii="Times New Roman" w:hAnsi="Times New Roman" w:cs="Times New Roman"/>
          <w:lang w:val="en-GB"/>
        </w:rPr>
        <w:t>.</w:t>
      </w:r>
      <w:r w:rsidR="00222BB6" w:rsidRPr="00F9351B">
        <w:rPr>
          <w:rFonts w:ascii="Times New Roman" w:hAnsi="Times New Roman" w:cs="Times New Roman"/>
          <w:lang w:val="en-GB"/>
        </w:rPr>
        <w:t xml:space="preserve"> </w:t>
      </w:r>
      <w:r w:rsidR="00474274" w:rsidRPr="00F9351B">
        <w:rPr>
          <w:rFonts w:ascii="Times New Roman" w:hAnsi="Times New Roman" w:cs="Times New Roman"/>
          <w:lang w:val="en-GB"/>
        </w:rPr>
        <w:t xml:space="preserve">We assume </w:t>
      </w:r>
      <w:r w:rsidR="004808C2" w:rsidRPr="00F9351B">
        <w:rPr>
          <w:rFonts w:ascii="Times New Roman" w:hAnsi="Times New Roman" w:cs="Times New Roman"/>
          <w:lang w:val="en-GB"/>
        </w:rPr>
        <w:t xml:space="preserve">an </w:t>
      </w:r>
      <w:r w:rsidR="00474274" w:rsidRPr="00F9351B">
        <w:rPr>
          <w:rFonts w:ascii="Times New Roman" w:hAnsi="Times New Roman" w:cs="Times New Roman"/>
          <w:lang w:val="en-GB"/>
        </w:rPr>
        <w:t xml:space="preserve">initial crustal thickness </w:t>
      </w:r>
      <w:r w:rsidR="004808C2" w:rsidRPr="00F9351B">
        <w:rPr>
          <w:rFonts w:ascii="Times New Roman" w:hAnsi="Times New Roman" w:cs="Times New Roman"/>
          <w:lang w:val="en-GB"/>
        </w:rPr>
        <w:t>of</w:t>
      </w:r>
      <w:r w:rsidR="0061156F">
        <w:rPr>
          <w:rFonts w:ascii="Times New Roman" w:hAnsi="Times New Roman" w:cs="Times New Roman"/>
          <w:lang w:val="en-GB"/>
        </w:rPr>
        <w:t xml:space="preserve"> </w:t>
      </w:r>
      <w:r w:rsidR="00474274" w:rsidRPr="00F9351B">
        <w:rPr>
          <w:rFonts w:ascii="Times New Roman" w:hAnsi="Times New Roman" w:cs="Times New Roman"/>
          <w:lang w:val="en-GB"/>
        </w:rPr>
        <w:t>35 km</w:t>
      </w:r>
      <w:r w:rsidR="004808C2" w:rsidRPr="00F9351B">
        <w:rPr>
          <w:rFonts w:ascii="Times New Roman" w:hAnsi="Times New Roman" w:cs="Times New Roman"/>
          <w:lang w:val="en-GB"/>
        </w:rPr>
        <w:t>,</w:t>
      </w:r>
      <w:r w:rsidR="00474274" w:rsidRPr="00F9351B">
        <w:rPr>
          <w:rFonts w:ascii="Times New Roman" w:hAnsi="Times New Roman" w:cs="Times New Roman"/>
          <w:lang w:val="en-GB"/>
        </w:rPr>
        <w:t xml:space="preserve"> based on </w:t>
      </w:r>
      <w:r w:rsidR="006C3D1F" w:rsidRPr="00F9351B">
        <w:rPr>
          <w:rFonts w:ascii="Times New Roman" w:hAnsi="Times New Roman" w:cs="Times New Roman"/>
          <w:lang w:val="en-GB"/>
        </w:rPr>
        <w:t xml:space="preserve">seismic evidence </w:t>
      </w:r>
      <w:r w:rsidR="004B42EF">
        <w:rPr>
          <w:rFonts w:ascii="Times New Roman" w:hAnsi="Times New Roman" w:cs="Times New Roman"/>
          <w:noProof/>
          <w:lang w:val="en-GB"/>
        </w:rPr>
        <w:t>(Lawrence</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2006a; An</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2015)</w:t>
      </w:r>
      <w:r w:rsidR="003A304C" w:rsidRPr="00F9351B">
        <w:rPr>
          <w:rFonts w:ascii="Times New Roman" w:hAnsi="Times New Roman" w:cs="Times New Roman"/>
          <w:lang w:val="en-GB"/>
        </w:rPr>
        <w:t xml:space="preserve"> and gravity inversion </w:t>
      </w:r>
      <w:r w:rsidR="004B42EF">
        <w:rPr>
          <w:rFonts w:ascii="Times New Roman" w:hAnsi="Times New Roman" w:cs="Times New Roman"/>
          <w:noProof/>
          <w:lang w:val="en-GB"/>
        </w:rPr>
        <w:t>(Block</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2009)</w:t>
      </w:r>
      <w:r w:rsidR="004808C2" w:rsidRPr="00F9351B">
        <w:rPr>
          <w:rFonts w:ascii="Times New Roman" w:hAnsi="Times New Roman" w:cs="Times New Roman"/>
          <w:lang w:val="en-GB"/>
        </w:rPr>
        <w:t>,</w:t>
      </w:r>
      <w:r w:rsidR="003A304C" w:rsidRPr="00F9351B">
        <w:rPr>
          <w:rFonts w:ascii="Times New Roman" w:hAnsi="Times New Roman" w:cs="Times New Roman"/>
          <w:lang w:val="en-GB"/>
        </w:rPr>
        <w:t xml:space="preserve"> </w:t>
      </w:r>
      <w:r w:rsidR="00222BB6" w:rsidRPr="00F9351B">
        <w:rPr>
          <w:rFonts w:ascii="Times New Roman" w:hAnsi="Times New Roman" w:cs="Times New Roman"/>
          <w:lang w:val="en-GB"/>
        </w:rPr>
        <w:t>which</w:t>
      </w:r>
      <w:r w:rsidR="00474274" w:rsidRPr="00F9351B">
        <w:rPr>
          <w:rFonts w:ascii="Times New Roman" w:hAnsi="Times New Roman" w:cs="Times New Roman"/>
          <w:lang w:val="en-GB"/>
        </w:rPr>
        <w:t xml:space="preserve"> </w:t>
      </w:r>
      <w:r w:rsidR="00222BB6" w:rsidRPr="00F9351B">
        <w:rPr>
          <w:rFonts w:ascii="Times New Roman" w:hAnsi="Times New Roman" w:cs="Times New Roman"/>
          <w:lang w:val="en-GB"/>
        </w:rPr>
        <w:t xml:space="preserve">reveal that </w:t>
      </w:r>
      <w:r w:rsidR="003A304C" w:rsidRPr="00F9351B">
        <w:rPr>
          <w:rFonts w:ascii="Times New Roman" w:hAnsi="Times New Roman" w:cs="Times New Roman"/>
          <w:lang w:val="en-GB"/>
        </w:rPr>
        <w:t>the adjacent</w:t>
      </w:r>
      <w:r w:rsidR="00474274" w:rsidRPr="00F9351B">
        <w:rPr>
          <w:rFonts w:ascii="Times New Roman" w:hAnsi="Times New Roman" w:cs="Times New Roman"/>
          <w:lang w:val="en-GB"/>
        </w:rPr>
        <w:t xml:space="preserve"> </w:t>
      </w:r>
      <w:r w:rsidR="003A304C" w:rsidRPr="00F9351B">
        <w:rPr>
          <w:rFonts w:ascii="Times New Roman" w:hAnsi="Times New Roman" w:cs="Times New Roman"/>
          <w:lang w:val="en-GB"/>
        </w:rPr>
        <w:t xml:space="preserve">East Antarctic </w:t>
      </w:r>
      <w:r w:rsidR="006C3D1F" w:rsidRPr="00F9351B">
        <w:rPr>
          <w:rFonts w:ascii="Times New Roman" w:hAnsi="Times New Roman" w:cs="Times New Roman"/>
          <w:lang w:val="en-GB"/>
        </w:rPr>
        <w:t>has a uniform crustal thickness. The OBS profile from ACRUP show</w:t>
      </w:r>
      <w:r w:rsidR="00E8190C" w:rsidRPr="00F9351B">
        <w:rPr>
          <w:rFonts w:ascii="Times New Roman" w:hAnsi="Times New Roman" w:cs="Times New Roman"/>
          <w:lang w:val="en-GB"/>
        </w:rPr>
        <w:t>s</w:t>
      </w:r>
      <w:r w:rsidR="006C3D1F" w:rsidRPr="00F9351B">
        <w:rPr>
          <w:rFonts w:ascii="Times New Roman" w:hAnsi="Times New Roman" w:cs="Times New Roman"/>
          <w:lang w:val="en-GB"/>
        </w:rPr>
        <w:t xml:space="preserve"> that </w:t>
      </w:r>
      <w:r w:rsidR="004808C2" w:rsidRPr="00F9351B">
        <w:rPr>
          <w:rFonts w:ascii="Times New Roman" w:hAnsi="Times New Roman" w:cs="Times New Roman"/>
          <w:lang w:val="en-GB"/>
        </w:rPr>
        <w:t xml:space="preserve">an </w:t>
      </w:r>
      <w:r w:rsidR="006C3D1F" w:rsidRPr="00F9351B">
        <w:rPr>
          <w:rFonts w:ascii="Times New Roman" w:hAnsi="Times New Roman" w:cs="Times New Roman"/>
          <w:lang w:val="en-GB"/>
        </w:rPr>
        <w:t xml:space="preserve">S-wave velocity </w:t>
      </w:r>
      <w:r w:rsidR="004808C2" w:rsidRPr="00F9351B">
        <w:rPr>
          <w:rFonts w:ascii="Times New Roman" w:hAnsi="Times New Roman" w:cs="Times New Roman"/>
          <w:lang w:val="en-GB"/>
        </w:rPr>
        <w:t xml:space="preserve">of </w:t>
      </w:r>
      <w:r w:rsidR="006C3D1F" w:rsidRPr="00F9351B">
        <w:rPr>
          <w:rFonts w:ascii="Times New Roman" w:hAnsi="Times New Roman" w:cs="Times New Roman"/>
          <w:lang w:val="en-GB"/>
        </w:rPr>
        <w:t xml:space="preserve">3.6 km/s is the boundary that divides </w:t>
      </w:r>
      <w:r w:rsidR="004808C2" w:rsidRPr="00F9351B">
        <w:rPr>
          <w:rFonts w:ascii="Times New Roman" w:hAnsi="Times New Roman" w:cs="Times New Roman"/>
          <w:lang w:val="en-GB"/>
        </w:rPr>
        <w:t xml:space="preserve">the </w:t>
      </w:r>
      <w:r w:rsidR="006C3D1F" w:rsidRPr="00F9351B">
        <w:rPr>
          <w:rFonts w:ascii="Times New Roman" w:hAnsi="Times New Roman" w:cs="Times New Roman"/>
          <w:lang w:val="en-GB"/>
        </w:rPr>
        <w:t xml:space="preserve">upper and lower crust </w:t>
      </w:r>
      <w:r w:rsidR="004B42EF">
        <w:rPr>
          <w:rFonts w:ascii="Times New Roman" w:hAnsi="Times New Roman" w:cs="Times New Roman"/>
          <w:noProof/>
          <w:lang w:val="en-GB"/>
        </w:rPr>
        <w:t>(Trey</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1999)</w:t>
      </w:r>
      <w:r w:rsidR="006C3D1F" w:rsidRPr="00F9351B">
        <w:rPr>
          <w:rFonts w:ascii="Times New Roman" w:hAnsi="Times New Roman" w:cs="Times New Roman"/>
          <w:lang w:val="en-GB"/>
        </w:rPr>
        <w:t>.</w:t>
      </w:r>
      <w:r w:rsidR="00653EFF" w:rsidRPr="00E032EA">
        <w:rPr>
          <w:rFonts w:ascii="Times New Roman" w:hAnsi="Times New Roman" w:cs="Times New Roman"/>
          <w:lang w:val="en-GB"/>
        </w:rPr>
        <w:t xml:space="preserve"> The 3.6 km/s contour</w:t>
      </w:r>
      <w:r w:rsidR="006C3D1F" w:rsidRPr="00E032EA">
        <w:rPr>
          <w:rFonts w:ascii="Times New Roman" w:hAnsi="Times New Roman" w:cs="Times New Roman"/>
          <w:lang w:val="en-GB"/>
        </w:rPr>
        <w:t xml:space="preserve"> </w:t>
      </w:r>
      <w:r w:rsidR="00653EFF" w:rsidRPr="00E032EA">
        <w:rPr>
          <w:rFonts w:ascii="Times New Roman" w:hAnsi="Times New Roman" w:cs="Times New Roman"/>
          <w:lang w:val="en-GB"/>
        </w:rPr>
        <w:t>separates t</w:t>
      </w:r>
      <w:r w:rsidR="00474B5F" w:rsidRPr="00E032EA">
        <w:rPr>
          <w:rFonts w:ascii="Times New Roman" w:hAnsi="Times New Roman" w:cs="Times New Roman"/>
          <w:lang w:val="en-GB"/>
        </w:rPr>
        <w:t xml:space="preserve">he published </w:t>
      </w:r>
      <w:r w:rsidR="0061156F" w:rsidRPr="00E032EA">
        <w:rPr>
          <w:rFonts w:ascii="Times New Roman" w:hAnsi="Times New Roman" w:cs="Times New Roman"/>
          <w:lang w:val="en-GB"/>
        </w:rPr>
        <w:t>3</w:t>
      </w:r>
      <w:r w:rsidR="00A64EDC" w:rsidRPr="00E032EA">
        <w:rPr>
          <w:rFonts w:ascii="Times New Roman" w:hAnsi="Times New Roman" w:cs="Times New Roman"/>
          <w:lang w:val="en-GB"/>
        </w:rPr>
        <w:t xml:space="preserve">D </w:t>
      </w:r>
      <w:r w:rsidR="00474B5F" w:rsidRPr="00E032EA">
        <w:rPr>
          <w:rFonts w:ascii="Times New Roman" w:hAnsi="Times New Roman" w:cs="Times New Roman"/>
          <w:lang w:val="en-GB"/>
        </w:rPr>
        <w:t>shear velocity model</w:t>
      </w:r>
      <w:r w:rsidR="009E246B" w:rsidRPr="00E032EA">
        <w:rPr>
          <w:rFonts w:ascii="Times New Roman" w:hAnsi="Times New Roman" w:cs="Times New Roman"/>
          <w:lang w:val="en-GB"/>
        </w:rPr>
        <w:t xml:space="preserve"> into</w:t>
      </w:r>
      <w:r w:rsidR="00653EFF" w:rsidRPr="00E032EA">
        <w:rPr>
          <w:rFonts w:ascii="Times New Roman" w:hAnsi="Times New Roman" w:cs="Times New Roman"/>
          <w:lang w:val="en-GB"/>
        </w:rPr>
        <w:t xml:space="preserve"> the</w:t>
      </w:r>
      <w:r w:rsidR="009E246B" w:rsidRPr="00E032EA">
        <w:rPr>
          <w:rFonts w:ascii="Times New Roman" w:hAnsi="Times New Roman" w:cs="Times New Roman"/>
          <w:lang w:val="en-GB"/>
        </w:rPr>
        <w:t xml:space="preserve"> </w:t>
      </w:r>
      <w:r w:rsidR="004C4AD8" w:rsidRPr="00E032EA">
        <w:rPr>
          <w:rFonts w:ascii="Times New Roman" w:hAnsi="Times New Roman" w:cs="Times New Roman"/>
          <w:lang w:val="en-GB"/>
        </w:rPr>
        <w:lastRenderedPageBreak/>
        <w:t>upper and lower crust</w:t>
      </w:r>
      <w:r w:rsidR="00653EFF" w:rsidRPr="00E032EA">
        <w:rPr>
          <w:rFonts w:ascii="Times New Roman" w:hAnsi="Times New Roman" w:cs="Times New Roman"/>
          <w:lang w:val="en-GB"/>
        </w:rPr>
        <w:t>,</w:t>
      </w:r>
      <w:r w:rsidR="004C4AD8" w:rsidRPr="00E032EA">
        <w:rPr>
          <w:rFonts w:ascii="Times New Roman" w:hAnsi="Times New Roman" w:cs="Times New Roman"/>
          <w:lang w:val="en-GB"/>
        </w:rPr>
        <w:t xml:space="preserve"> and </w:t>
      </w:r>
      <w:r w:rsidR="00653EFF" w:rsidRPr="00E032EA">
        <w:rPr>
          <w:rFonts w:ascii="Times New Roman" w:hAnsi="Times New Roman" w:cs="Times New Roman"/>
          <w:lang w:val="en-GB"/>
        </w:rPr>
        <w:t>the</w:t>
      </w:r>
      <w:r w:rsidR="004C4AD8" w:rsidRPr="00E032EA">
        <w:rPr>
          <w:rFonts w:ascii="Times New Roman" w:hAnsi="Times New Roman" w:cs="Times New Roman"/>
          <w:lang w:val="en-GB"/>
        </w:rPr>
        <w:t xml:space="preserve"> proportion is </w:t>
      </w:r>
      <w:r w:rsidR="00653EFF" w:rsidRPr="00E032EA">
        <w:rPr>
          <w:rFonts w:ascii="Times New Roman" w:hAnsi="Times New Roman" w:cs="Times New Roman"/>
          <w:lang w:val="en-GB"/>
        </w:rPr>
        <w:t>approxim</w:t>
      </w:r>
      <w:r w:rsidR="00653EFF" w:rsidRPr="00F9351B">
        <w:rPr>
          <w:rFonts w:ascii="Times New Roman" w:hAnsi="Times New Roman" w:cs="Times New Roman"/>
          <w:lang w:val="en-GB"/>
        </w:rPr>
        <w:t>ately</w:t>
      </w:r>
      <w:r w:rsidR="0061156F">
        <w:rPr>
          <w:rFonts w:ascii="Times New Roman" w:hAnsi="Times New Roman" w:cs="Times New Roman"/>
          <w:lang w:val="en-GB"/>
        </w:rPr>
        <w:t xml:space="preserve"> </w:t>
      </w:r>
      <w:r w:rsidR="004C4AD8" w:rsidRPr="00F9351B">
        <w:rPr>
          <w:rFonts w:ascii="Times New Roman" w:hAnsi="Times New Roman" w:cs="Times New Roman"/>
          <w:lang w:val="en-GB"/>
        </w:rPr>
        <w:t>2:1 in East Antarctica</w:t>
      </w:r>
      <w:r w:rsidR="008E6FB4">
        <w:rPr>
          <w:rFonts w:ascii="Times New Roman" w:hAnsi="Times New Roman" w:cs="Times New Roman"/>
          <w:lang w:val="en-GB"/>
        </w:rPr>
        <w:t xml:space="preserve"> (see transect D-D' and N-N' in the work of </w:t>
      </w:r>
      <w:r w:rsidR="008E6FB4">
        <w:rPr>
          <w:rFonts w:ascii="Times New Roman" w:hAnsi="Times New Roman" w:cs="Times New Roman"/>
          <w:noProof/>
          <w:lang w:val="en-GB"/>
        </w:rPr>
        <w:t>An</w:t>
      </w:r>
      <w:r w:rsidR="008E6FB4" w:rsidRPr="004B42EF">
        <w:rPr>
          <w:rFonts w:ascii="Times New Roman" w:hAnsi="Times New Roman" w:cs="Times New Roman"/>
          <w:i/>
          <w:noProof/>
          <w:lang w:val="en-GB"/>
        </w:rPr>
        <w:t xml:space="preserve"> et al.</w:t>
      </w:r>
      <w:r w:rsidR="008E6FB4">
        <w:rPr>
          <w:rFonts w:ascii="Times New Roman" w:hAnsi="Times New Roman" w:cs="Times New Roman"/>
          <w:noProof/>
          <w:lang w:val="en-GB"/>
        </w:rPr>
        <w:t xml:space="preserve"> 2015</w:t>
      </w:r>
      <w:r w:rsidR="008E6FB4">
        <w:rPr>
          <w:rFonts w:ascii="Times New Roman" w:hAnsi="Times New Roman" w:cs="Times New Roman"/>
          <w:lang w:val="en-GB"/>
        </w:rPr>
        <w:t>)</w:t>
      </w:r>
      <w:r w:rsidR="004C4AD8" w:rsidRPr="00F9351B">
        <w:rPr>
          <w:rFonts w:ascii="Times New Roman" w:hAnsi="Times New Roman" w:cs="Times New Roman"/>
          <w:lang w:val="en-GB"/>
        </w:rPr>
        <w:t>.</w:t>
      </w:r>
      <w:r w:rsidR="00EF7BFE" w:rsidRPr="00F9351B">
        <w:rPr>
          <w:rFonts w:ascii="Times New Roman" w:hAnsi="Times New Roman" w:cs="Times New Roman"/>
          <w:lang w:val="en-GB"/>
        </w:rPr>
        <w:t xml:space="preserve"> Therefore, we further suggest the initial </w:t>
      </w:r>
      <w:r w:rsidR="0058059D" w:rsidRPr="00F9351B">
        <w:rPr>
          <w:rFonts w:ascii="Times New Roman" w:hAnsi="Times New Roman" w:cs="Times New Roman"/>
          <w:lang w:val="en-GB"/>
        </w:rPr>
        <w:t xml:space="preserve">upper and lower crustal thicknesses </w:t>
      </w:r>
      <w:r w:rsidR="00653EFF" w:rsidRPr="00F9351B">
        <w:rPr>
          <w:rFonts w:ascii="Times New Roman" w:hAnsi="Times New Roman" w:cs="Times New Roman"/>
          <w:lang w:val="en-GB"/>
        </w:rPr>
        <w:t xml:space="preserve">are </w:t>
      </w:r>
      <w:r w:rsidR="009703B0" w:rsidRPr="00F9351B">
        <w:rPr>
          <w:rFonts w:ascii="Times New Roman" w:hAnsi="Times New Roman" w:cs="Times New Roman"/>
          <w:lang w:val="en-GB"/>
        </w:rPr>
        <w:t xml:space="preserve">12 km and 23 km. </w:t>
      </w:r>
      <w:proofErr w:type="gramStart"/>
      <w:r w:rsidR="009703B0" w:rsidRPr="00F9351B">
        <w:rPr>
          <w:rFonts w:ascii="Times New Roman" w:hAnsi="Times New Roman" w:cs="Times New Roman"/>
          <w:lang w:val="en-GB"/>
        </w:rPr>
        <w:t>Based</w:t>
      </w:r>
      <w:proofErr w:type="gramEnd"/>
      <w:r w:rsidR="009703B0" w:rsidRPr="00F9351B">
        <w:rPr>
          <w:rFonts w:ascii="Times New Roman" w:hAnsi="Times New Roman" w:cs="Times New Roman"/>
          <w:lang w:val="en-GB"/>
        </w:rPr>
        <w:t xml:space="preserve"> on these initial thickness</w:t>
      </w:r>
      <w:r w:rsidR="00653EFF" w:rsidRPr="00F9351B">
        <w:rPr>
          <w:rFonts w:ascii="Times New Roman" w:hAnsi="Times New Roman" w:cs="Times New Roman"/>
          <w:lang w:val="en-GB"/>
        </w:rPr>
        <w:t>es</w:t>
      </w:r>
      <w:r w:rsidR="009703B0" w:rsidRPr="00F9351B">
        <w:rPr>
          <w:rFonts w:ascii="Times New Roman" w:hAnsi="Times New Roman" w:cs="Times New Roman"/>
          <w:lang w:val="en-GB"/>
        </w:rPr>
        <w:t>, we estimate the</w:t>
      </w:r>
      <w:r w:rsidR="00653EFF" w:rsidRPr="00F9351B">
        <w:rPr>
          <w:rFonts w:ascii="Times New Roman" w:hAnsi="Times New Roman" w:cs="Times New Roman"/>
          <w:lang w:val="en-GB"/>
        </w:rPr>
        <w:t xml:space="preserve"> values of</w:t>
      </w:r>
      <w:r w:rsidR="00C5323C" w:rsidRPr="00F9351B">
        <w:rPr>
          <w:rFonts w:ascii="Times New Roman" w:hAnsi="Times New Roman" w:cs="Times New Roman"/>
          <w:lang w:val="en-GB"/>
        </w:rPr>
        <w:t xml:space="preserve"> </w:t>
      </w:r>
      <w:r w:rsidR="009703B0" w:rsidRPr="00F9351B">
        <w:rPr>
          <w:rFonts w:ascii="Times New Roman" w:hAnsi="Times New Roman" w:cs="Times New Roman"/>
          <w:i/>
          <w:lang w:val="en-GB"/>
        </w:rPr>
        <w:t>β</w:t>
      </w:r>
      <w:r w:rsidR="009703B0" w:rsidRPr="00F9351B">
        <w:rPr>
          <w:rFonts w:ascii="Times New Roman" w:hAnsi="Times New Roman" w:cs="Times New Roman"/>
          <w:i/>
          <w:iCs/>
          <w:vertAlign w:val="subscript"/>
          <w:lang w:val="en-GB"/>
        </w:rPr>
        <w:t>w</w:t>
      </w:r>
      <w:r w:rsidR="009703B0" w:rsidRPr="00F9351B">
        <w:rPr>
          <w:rFonts w:ascii="Times New Roman" w:hAnsi="Times New Roman" w:cs="Times New Roman"/>
          <w:lang w:val="en-GB"/>
        </w:rPr>
        <w:t xml:space="preserve">, </w:t>
      </w:r>
      <w:r w:rsidR="009703B0" w:rsidRPr="00F9351B">
        <w:rPr>
          <w:rFonts w:ascii="Times New Roman" w:hAnsi="Times New Roman" w:cs="Times New Roman"/>
          <w:i/>
          <w:lang w:val="en-GB"/>
        </w:rPr>
        <w:t>β</w:t>
      </w:r>
      <w:r w:rsidR="009703B0" w:rsidRPr="00F9351B">
        <w:rPr>
          <w:rFonts w:ascii="Times New Roman" w:hAnsi="Times New Roman" w:cs="Times New Roman"/>
          <w:i/>
          <w:iCs/>
          <w:vertAlign w:val="subscript"/>
          <w:lang w:val="en-GB"/>
        </w:rPr>
        <w:t>u</w:t>
      </w:r>
      <w:r w:rsidR="009703B0" w:rsidRPr="00F9351B">
        <w:rPr>
          <w:rFonts w:ascii="Times New Roman" w:hAnsi="Times New Roman" w:cs="Times New Roman"/>
          <w:lang w:val="en-GB"/>
        </w:rPr>
        <w:t xml:space="preserve"> and </w:t>
      </w:r>
      <w:r w:rsidR="009703B0" w:rsidRPr="00F9351B">
        <w:rPr>
          <w:rFonts w:ascii="Times New Roman" w:hAnsi="Times New Roman" w:cs="Times New Roman"/>
          <w:i/>
          <w:lang w:val="en-GB"/>
        </w:rPr>
        <w:t>β</w:t>
      </w:r>
      <w:r w:rsidR="009703B0" w:rsidRPr="00F9351B">
        <w:rPr>
          <w:rFonts w:ascii="Times New Roman" w:hAnsi="Times New Roman" w:cs="Times New Roman"/>
          <w:i/>
          <w:iCs/>
          <w:vertAlign w:val="subscript"/>
          <w:lang w:val="en-GB"/>
        </w:rPr>
        <w:t xml:space="preserve">l </w:t>
      </w:r>
      <w:r w:rsidR="009939F7" w:rsidRPr="00F9351B">
        <w:rPr>
          <w:rFonts w:ascii="Times New Roman" w:hAnsi="Times New Roman" w:cs="Times New Roman"/>
          <w:lang w:val="en-GB"/>
        </w:rPr>
        <w:t>(Fig. 9</w:t>
      </w:r>
      <w:r w:rsidR="009703B0" w:rsidRPr="00F9351B">
        <w:rPr>
          <w:rFonts w:ascii="Times New Roman" w:hAnsi="Times New Roman" w:cs="Times New Roman"/>
          <w:lang w:val="en-GB"/>
        </w:rPr>
        <w:t>).</w:t>
      </w:r>
    </w:p>
    <w:p w14:paraId="0FF0E6D5" w14:textId="55718906" w:rsidR="002C347B" w:rsidRPr="00F9351B" w:rsidRDefault="002C347B" w:rsidP="002C347B">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 xml:space="preserve">[Figure </w:t>
      </w:r>
      <w:r>
        <w:rPr>
          <w:rFonts w:ascii="Times New Roman" w:hAnsi="Times New Roman" w:cs="Times New Roman"/>
          <w:lang w:val="en-GB"/>
        </w:rPr>
        <w:t>9</w:t>
      </w:r>
      <w:r w:rsidRPr="00F15A3A">
        <w:rPr>
          <w:rFonts w:ascii="Times New Roman" w:hAnsi="Times New Roman" w:cs="Times New Roman"/>
          <w:lang w:val="en-GB"/>
        </w:rPr>
        <w:t xml:space="preserve"> near here]</w:t>
      </w:r>
    </w:p>
    <w:p w14:paraId="2AC0994C" w14:textId="190981B9" w:rsidR="002400BE" w:rsidRDefault="00A64EDC" w:rsidP="00704092">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To</w:t>
      </w:r>
      <w:r w:rsidR="00C5323C" w:rsidRPr="00F9351B">
        <w:rPr>
          <w:rFonts w:ascii="Times New Roman" w:hAnsi="Times New Roman" w:cs="Times New Roman"/>
          <w:lang w:val="en-GB"/>
        </w:rPr>
        <w:t xml:space="preserve"> </w:t>
      </w:r>
      <w:del w:id="223" w:author="ji appple" w:date="2018-07-18T14:50:00Z">
        <w:r w:rsidR="00C5323C" w:rsidRPr="00F9351B" w:rsidDel="008A6668">
          <w:rPr>
            <w:rFonts w:ascii="Times New Roman" w:hAnsi="Times New Roman" w:cs="Times New Roman"/>
            <w:lang w:val="en-GB"/>
          </w:rPr>
          <w:delText xml:space="preserve">better </w:delText>
        </w:r>
      </w:del>
      <w:ins w:id="224" w:author="ji appple" w:date="2018-07-18T14:50:00Z">
        <w:r w:rsidR="008A6668">
          <w:rPr>
            <w:rFonts w:ascii="Times New Roman" w:hAnsi="Times New Roman" w:cs="Times New Roman"/>
            <w:lang w:val="en-GB"/>
          </w:rPr>
          <w:t>best</w:t>
        </w:r>
        <w:r w:rsidR="008A6668" w:rsidRPr="00F9351B">
          <w:rPr>
            <w:rFonts w:ascii="Times New Roman" w:hAnsi="Times New Roman" w:cs="Times New Roman"/>
            <w:lang w:val="en-GB"/>
          </w:rPr>
          <w:t xml:space="preserve"> </w:t>
        </w:r>
      </w:ins>
      <w:r w:rsidR="00C5323C" w:rsidRPr="00F9351B">
        <w:rPr>
          <w:rFonts w:ascii="Times New Roman" w:hAnsi="Times New Roman" w:cs="Times New Roman"/>
          <w:lang w:val="en-GB"/>
        </w:rPr>
        <w:t xml:space="preserve">illustrate the </w:t>
      </w:r>
      <w:r w:rsidR="00BC3EF7" w:rsidRPr="00F9351B">
        <w:rPr>
          <w:rFonts w:ascii="Times New Roman" w:hAnsi="Times New Roman" w:cs="Times New Roman"/>
          <w:lang w:val="en-GB"/>
        </w:rPr>
        <w:t xml:space="preserve">amount of extension </w:t>
      </w:r>
      <w:r w:rsidR="006661D3" w:rsidRPr="00F9351B">
        <w:rPr>
          <w:rFonts w:ascii="Times New Roman" w:hAnsi="Times New Roman" w:cs="Times New Roman"/>
          <w:lang w:val="en-GB"/>
        </w:rPr>
        <w:t>within</w:t>
      </w:r>
      <w:r w:rsidR="0061156F">
        <w:rPr>
          <w:rFonts w:ascii="Times New Roman" w:hAnsi="Times New Roman" w:cs="Times New Roman"/>
          <w:lang w:val="en-GB"/>
        </w:rPr>
        <w:t xml:space="preserve"> </w:t>
      </w:r>
      <w:r w:rsidR="00BC3EF7" w:rsidRPr="00F9351B">
        <w:rPr>
          <w:rFonts w:ascii="Times New Roman" w:hAnsi="Times New Roman" w:cs="Times New Roman"/>
          <w:lang w:val="en-GB"/>
        </w:rPr>
        <w:t>different parts</w:t>
      </w:r>
      <w:r w:rsidR="00E949AE" w:rsidRPr="00F9351B">
        <w:rPr>
          <w:rFonts w:ascii="Times New Roman" w:hAnsi="Times New Roman" w:cs="Times New Roman"/>
          <w:lang w:val="en-GB"/>
        </w:rPr>
        <w:t xml:space="preserve"> of crust, we </w:t>
      </w:r>
      <w:r w:rsidR="006661D3" w:rsidRPr="00F9351B">
        <w:rPr>
          <w:rFonts w:ascii="Times New Roman" w:hAnsi="Times New Roman" w:cs="Times New Roman"/>
          <w:lang w:val="en-GB"/>
        </w:rPr>
        <w:t xml:space="preserve">use a </w:t>
      </w:r>
      <w:del w:id="225" w:author="ji appple" w:date="2018-07-18T14:51:00Z">
        <w:r w:rsidR="00514DA7" w:rsidDel="008A6668">
          <w:rPr>
            <w:rFonts w:ascii="Times New Roman" w:hAnsi="Times New Roman" w:cs="Times New Roman"/>
            <w:lang w:val="en-GB"/>
          </w:rPr>
          <w:delText>same</w:delText>
        </w:r>
        <w:r w:rsidR="009939F7" w:rsidRPr="00F9351B" w:rsidDel="008A6668">
          <w:rPr>
            <w:rFonts w:ascii="Times New Roman" w:hAnsi="Times New Roman" w:cs="Times New Roman"/>
            <w:lang w:val="en-GB"/>
          </w:rPr>
          <w:delText xml:space="preserve"> </w:delText>
        </w:r>
      </w:del>
      <w:ins w:id="226" w:author="ji appple" w:date="2018-07-18T14:51:00Z">
        <w:r w:rsidR="008A6668">
          <w:rPr>
            <w:rFonts w:ascii="Times New Roman" w:hAnsi="Times New Roman" w:cs="Times New Roman"/>
            <w:lang w:val="en-GB"/>
          </w:rPr>
          <w:t>standard</w:t>
        </w:r>
        <w:r w:rsidR="008A6668" w:rsidRPr="00F9351B">
          <w:rPr>
            <w:rFonts w:ascii="Times New Roman" w:hAnsi="Times New Roman" w:cs="Times New Roman"/>
            <w:lang w:val="en-GB"/>
          </w:rPr>
          <w:t xml:space="preserve"> </w:t>
        </w:r>
      </w:ins>
      <w:r w:rsidRPr="00F9351B">
        <w:rPr>
          <w:rFonts w:ascii="Times New Roman" w:hAnsi="Times New Roman" w:cs="Times New Roman"/>
          <w:lang w:val="en-GB"/>
        </w:rPr>
        <w:t xml:space="preserve">colour </w:t>
      </w:r>
      <w:r w:rsidR="009939F7" w:rsidRPr="00F9351B">
        <w:rPr>
          <w:rFonts w:ascii="Times New Roman" w:hAnsi="Times New Roman" w:cs="Times New Roman"/>
          <w:lang w:val="en-GB"/>
        </w:rPr>
        <w:t xml:space="preserve">bar in </w:t>
      </w:r>
      <w:r w:rsidRPr="00F9351B">
        <w:rPr>
          <w:rFonts w:ascii="Times New Roman" w:hAnsi="Times New Roman" w:cs="Times New Roman"/>
          <w:lang w:val="en-GB"/>
        </w:rPr>
        <w:t>Fig. 9</w:t>
      </w:r>
      <w:r w:rsidR="00EF1788" w:rsidRPr="00F9351B">
        <w:rPr>
          <w:rFonts w:ascii="Times New Roman" w:hAnsi="Times New Roman" w:cs="Times New Roman"/>
          <w:lang w:val="en-GB"/>
        </w:rPr>
        <w:t>.</w:t>
      </w:r>
      <w:r w:rsidR="00155A9B" w:rsidRPr="00F9351B">
        <w:rPr>
          <w:rFonts w:ascii="Times New Roman" w:hAnsi="Times New Roman" w:cs="Times New Roman"/>
          <w:lang w:val="en-GB"/>
        </w:rPr>
        <w:t xml:space="preserve"> The</w:t>
      </w:r>
      <w:r w:rsidR="00FD73C5" w:rsidRPr="00F9351B">
        <w:rPr>
          <w:rFonts w:ascii="Times New Roman" w:hAnsi="Times New Roman" w:cs="Times New Roman"/>
          <w:lang w:val="en-GB"/>
        </w:rPr>
        <w:t xml:space="preserve"> </w:t>
      </w:r>
      <w:r w:rsidR="00155A9B" w:rsidRPr="00F9351B">
        <w:rPr>
          <w:rFonts w:ascii="Times New Roman" w:hAnsi="Times New Roman" w:cs="Times New Roman"/>
          <w:i/>
          <w:lang w:val="en-GB"/>
        </w:rPr>
        <w:t>β</w:t>
      </w:r>
      <w:r w:rsidR="00155A9B" w:rsidRPr="00F9351B">
        <w:rPr>
          <w:rFonts w:ascii="Times New Roman" w:hAnsi="Times New Roman" w:cs="Times New Roman"/>
          <w:lang w:val="en-GB"/>
        </w:rPr>
        <w:t xml:space="preserve"> </w:t>
      </w:r>
      <w:r w:rsidR="006661D3" w:rsidRPr="00F9351B">
        <w:rPr>
          <w:rFonts w:ascii="Times New Roman" w:hAnsi="Times New Roman" w:cs="Times New Roman"/>
          <w:lang w:val="en-GB"/>
        </w:rPr>
        <w:t xml:space="preserve">values are </w:t>
      </w:r>
      <w:r w:rsidR="00686B5F" w:rsidRPr="00F9351B">
        <w:rPr>
          <w:rFonts w:ascii="Times New Roman" w:hAnsi="Times New Roman" w:cs="Times New Roman"/>
          <w:lang w:val="en-GB"/>
        </w:rPr>
        <w:t>significant</w:t>
      </w:r>
      <w:r w:rsidR="006661D3" w:rsidRPr="00F9351B">
        <w:rPr>
          <w:rFonts w:ascii="Times New Roman" w:hAnsi="Times New Roman" w:cs="Times New Roman"/>
          <w:lang w:val="en-GB"/>
        </w:rPr>
        <w:t>ly elevated</w:t>
      </w:r>
      <w:r w:rsidR="00686B5F" w:rsidRPr="00F9351B">
        <w:rPr>
          <w:rFonts w:ascii="Times New Roman" w:hAnsi="Times New Roman" w:cs="Times New Roman"/>
          <w:lang w:val="en-GB"/>
        </w:rPr>
        <w:t xml:space="preserve"> </w:t>
      </w:r>
      <w:r w:rsidR="00155A9B" w:rsidRPr="00F9351B">
        <w:rPr>
          <w:rFonts w:ascii="Times New Roman" w:hAnsi="Times New Roman" w:cs="Times New Roman"/>
          <w:lang w:val="en-GB"/>
        </w:rPr>
        <w:t xml:space="preserve">in the sedimentary basins </w:t>
      </w:r>
      <w:r w:rsidR="00131667" w:rsidRPr="00F9351B">
        <w:rPr>
          <w:rFonts w:ascii="Times New Roman" w:hAnsi="Times New Roman" w:cs="Times New Roman"/>
          <w:lang w:val="en-GB"/>
        </w:rPr>
        <w:t>of the Ross</w:t>
      </w:r>
      <w:r w:rsidR="00155A9B" w:rsidRPr="00F9351B">
        <w:rPr>
          <w:rFonts w:ascii="Times New Roman" w:hAnsi="Times New Roman" w:cs="Times New Roman"/>
          <w:lang w:val="en-GB"/>
        </w:rPr>
        <w:t xml:space="preserve"> Sea </w:t>
      </w:r>
      <w:r w:rsidR="006661D3" w:rsidRPr="00F9351B">
        <w:rPr>
          <w:rFonts w:ascii="Times New Roman" w:hAnsi="Times New Roman" w:cs="Times New Roman"/>
          <w:lang w:val="en-GB"/>
        </w:rPr>
        <w:t>compared to</w:t>
      </w:r>
      <w:r w:rsidR="00686B5F" w:rsidRPr="00F9351B">
        <w:rPr>
          <w:rFonts w:ascii="Times New Roman" w:hAnsi="Times New Roman" w:cs="Times New Roman"/>
          <w:lang w:val="en-GB"/>
        </w:rPr>
        <w:t xml:space="preserve"> </w:t>
      </w:r>
      <w:r w:rsidR="00155A9B" w:rsidRPr="00F9351B">
        <w:rPr>
          <w:rFonts w:ascii="Times New Roman" w:hAnsi="Times New Roman" w:cs="Times New Roman"/>
          <w:lang w:val="en-GB"/>
        </w:rPr>
        <w:t>the basement rises and the Iselin Bank. The</w:t>
      </w:r>
      <w:r w:rsidR="0061156F">
        <w:rPr>
          <w:rFonts w:ascii="Times New Roman" w:hAnsi="Times New Roman" w:cs="Times New Roman"/>
          <w:lang w:val="en-GB"/>
        </w:rPr>
        <w:t xml:space="preserve"> </w:t>
      </w:r>
      <w:r w:rsidR="006661D3" w:rsidRPr="00F9351B">
        <w:rPr>
          <w:rFonts w:ascii="Times New Roman" w:hAnsi="Times New Roman" w:cs="Times New Roman"/>
          <w:lang w:val="en-GB"/>
        </w:rPr>
        <w:t>values of</w:t>
      </w:r>
      <w:r w:rsidR="006A14FB" w:rsidRPr="00F9351B">
        <w:rPr>
          <w:rFonts w:ascii="Times New Roman" w:hAnsi="Times New Roman" w:cs="Times New Roman"/>
          <w:lang w:val="en-GB"/>
        </w:rPr>
        <w:t xml:space="preserve"> </w:t>
      </w:r>
      <w:r w:rsidR="006A14FB" w:rsidRPr="00F9351B">
        <w:rPr>
          <w:rFonts w:ascii="Times New Roman" w:hAnsi="Times New Roman" w:cs="Times New Roman"/>
          <w:i/>
          <w:lang w:val="en-GB"/>
        </w:rPr>
        <w:t>β</w:t>
      </w:r>
      <w:r w:rsidR="006A14FB" w:rsidRPr="00F9351B">
        <w:rPr>
          <w:rFonts w:ascii="Times New Roman" w:hAnsi="Times New Roman" w:cs="Times New Roman"/>
          <w:i/>
          <w:iCs/>
          <w:vertAlign w:val="subscript"/>
          <w:lang w:val="en-GB"/>
        </w:rPr>
        <w:t>w</w:t>
      </w:r>
      <w:r w:rsidR="006A14FB" w:rsidRPr="00F9351B">
        <w:rPr>
          <w:rFonts w:ascii="Times New Roman" w:hAnsi="Times New Roman" w:cs="Times New Roman"/>
          <w:lang w:val="en-GB"/>
        </w:rPr>
        <w:t xml:space="preserve"> in </w:t>
      </w:r>
      <w:r w:rsidR="006661D3" w:rsidRPr="00F9351B">
        <w:rPr>
          <w:rFonts w:ascii="Times New Roman" w:hAnsi="Times New Roman" w:cs="Times New Roman"/>
          <w:lang w:val="en-GB"/>
        </w:rPr>
        <w:t xml:space="preserve">the </w:t>
      </w:r>
      <w:r w:rsidR="006A14FB" w:rsidRPr="00F9351B">
        <w:rPr>
          <w:rFonts w:ascii="Times New Roman" w:hAnsi="Times New Roman" w:cs="Times New Roman"/>
          <w:lang w:val="en-GB"/>
        </w:rPr>
        <w:t>sedimentary basins (</w:t>
      </w:r>
      <w:r w:rsidRPr="00F9351B">
        <w:rPr>
          <w:rFonts w:ascii="Times New Roman" w:hAnsi="Times New Roman" w:cs="Times New Roman"/>
          <w:lang w:val="en-GB"/>
        </w:rPr>
        <w:t xml:space="preserve">e.g., </w:t>
      </w:r>
      <w:r w:rsidR="006661D3" w:rsidRPr="00F9351B">
        <w:rPr>
          <w:rFonts w:ascii="Times New Roman" w:hAnsi="Times New Roman" w:cs="Times New Roman"/>
          <w:lang w:val="en-GB"/>
        </w:rPr>
        <w:t xml:space="preserve">the </w:t>
      </w:r>
      <w:r w:rsidR="006A14FB" w:rsidRPr="00F9351B">
        <w:rPr>
          <w:rFonts w:ascii="Times New Roman" w:hAnsi="Times New Roman" w:cs="Times New Roman"/>
          <w:lang w:val="en-GB"/>
        </w:rPr>
        <w:t>VLB</w:t>
      </w:r>
      <w:r w:rsidR="008B2BE6" w:rsidRPr="00F9351B">
        <w:rPr>
          <w:rFonts w:ascii="Times New Roman" w:hAnsi="Times New Roman" w:cs="Times New Roman"/>
          <w:lang w:val="en-GB"/>
        </w:rPr>
        <w:t>,</w:t>
      </w:r>
      <w:r w:rsidR="006661D3" w:rsidRPr="00F9351B">
        <w:rPr>
          <w:rFonts w:ascii="Times New Roman" w:hAnsi="Times New Roman" w:cs="Times New Roman"/>
          <w:lang w:val="en-GB"/>
        </w:rPr>
        <w:t xml:space="preserve"> the</w:t>
      </w:r>
      <w:r w:rsidR="008B2BE6" w:rsidRPr="00F9351B">
        <w:rPr>
          <w:rFonts w:ascii="Times New Roman" w:hAnsi="Times New Roman" w:cs="Times New Roman"/>
          <w:lang w:val="en-GB"/>
        </w:rPr>
        <w:t xml:space="preserve"> Central Trough </w:t>
      </w:r>
      <w:r w:rsidR="009C5FC2" w:rsidRPr="00F9351B">
        <w:rPr>
          <w:rFonts w:ascii="Times New Roman" w:hAnsi="Times New Roman" w:cs="Times New Roman"/>
          <w:lang w:val="en-GB"/>
        </w:rPr>
        <w:t>and the Eastern Basin</w:t>
      </w:r>
      <w:r w:rsidR="006A14FB" w:rsidRPr="00F9351B">
        <w:rPr>
          <w:rFonts w:ascii="Times New Roman" w:hAnsi="Times New Roman" w:cs="Times New Roman"/>
          <w:lang w:val="en-GB"/>
        </w:rPr>
        <w:t>)</w:t>
      </w:r>
      <w:r w:rsidR="00171A56" w:rsidRPr="00F9351B">
        <w:rPr>
          <w:rFonts w:ascii="Times New Roman" w:hAnsi="Times New Roman" w:cs="Times New Roman"/>
          <w:lang w:val="en-GB"/>
        </w:rPr>
        <w:t xml:space="preserve"> </w:t>
      </w:r>
      <w:r w:rsidR="006661D3" w:rsidRPr="00F9351B">
        <w:rPr>
          <w:rFonts w:ascii="Times New Roman" w:hAnsi="Times New Roman" w:cs="Times New Roman"/>
          <w:lang w:val="en-GB"/>
        </w:rPr>
        <w:t>generally exceed</w:t>
      </w:r>
      <w:r w:rsidR="00171A56" w:rsidRPr="00F9351B">
        <w:rPr>
          <w:rFonts w:ascii="Times New Roman" w:hAnsi="Times New Roman" w:cs="Times New Roman"/>
          <w:lang w:val="en-GB"/>
        </w:rPr>
        <w:t xml:space="preserve"> 3 and can </w:t>
      </w:r>
      <w:r w:rsidR="006661D3" w:rsidRPr="00F9351B">
        <w:rPr>
          <w:rFonts w:ascii="Times New Roman" w:hAnsi="Times New Roman" w:cs="Times New Roman"/>
          <w:lang w:val="en-GB"/>
        </w:rPr>
        <w:t xml:space="preserve">be as high as </w:t>
      </w:r>
      <w:r w:rsidR="00171A56" w:rsidRPr="00F9351B">
        <w:rPr>
          <w:rFonts w:ascii="Times New Roman" w:hAnsi="Times New Roman" w:cs="Times New Roman"/>
          <w:lang w:val="en-GB"/>
        </w:rPr>
        <w:t>5</w:t>
      </w:r>
      <w:r w:rsidR="006661D3" w:rsidRPr="00F9351B">
        <w:rPr>
          <w:rFonts w:ascii="Times New Roman" w:hAnsi="Times New Roman" w:cs="Times New Roman"/>
          <w:lang w:val="en-GB"/>
        </w:rPr>
        <w:t>,</w:t>
      </w:r>
      <w:r w:rsidR="00171A56" w:rsidRPr="00F9351B">
        <w:rPr>
          <w:rFonts w:ascii="Times New Roman" w:hAnsi="Times New Roman" w:cs="Times New Roman"/>
          <w:lang w:val="en-GB"/>
        </w:rPr>
        <w:t xml:space="preserve"> which suggest</w:t>
      </w:r>
      <w:r w:rsidR="006661D3" w:rsidRPr="00F9351B">
        <w:rPr>
          <w:rFonts w:ascii="Times New Roman" w:hAnsi="Times New Roman" w:cs="Times New Roman"/>
          <w:lang w:val="en-GB"/>
        </w:rPr>
        <w:t>s</w:t>
      </w:r>
      <w:r w:rsidR="00171A56" w:rsidRPr="00F9351B">
        <w:rPr>
          <w:rFonts w:ascii="Times New Roman" w:hAnsi="Times New Roman" w:cs="Times New Roman"/>
          <w:lang w:val="en-GB"/>
        </w:rPr>
        <w:t xml:space="preserve"> that the crust beneath the Ross Sea</w:t>
      </w:r>
      <w:r w:rsidR="007B3371" w:rsidRPr="007B3371">
        <w:rPr>
          <w:rFonts w:ascii="Times New Roman" w:hAnsi="Times New Roman" w:cs="Times New Roman"/>
          <w:lang w:val="en-GB"/>
        </w:rPr>
        <w:t xml:space="preserve"> </w:t>
      </w:r>
      <w:r w:rsidR="007B3371">
        <w:rPr>
          <w:rFonts w:ascii="Times New Roman" w:hAnsi="Times New Roman" w:cs="Times New Roman"/>
          <w:lang w:val="en-GB"/>
        </w:rPr>
        <w:t>basins</w:t>
      </w:r>
      <w:r w:rsidR="00171A56" w:rsidRPr="00F9351B">
        <w:rPr>
          <w:rFonts w:ascii="Times New Roman" w:hAnsi="Times New Roman" w:cs="Times New Roman"/>
          <w:lang w:val="en-GB"/>
        </w:rPr>
        <w:t xml:space="preserve"> </w:t>
      </w:r>
      <w:r w:rsidR="006661D3" w:rsidRPr="00F9351B">
        <w:rPr>
          <w:rFonts w:ascii="Times New Roman" w:hAnsi="Times New Roman" w:cs="Times New Roman"/>
          <w:lang w:val="en-GB"/>
        </w:rPr>
        <w:t xml:space="preserve">has been </w:t>
      </w:r>
      <w:r w:rsidR="00171A56" w:rsidRPr="00F9351B">
        <w:rPr>
          <w:rFonts w:ascii="Times New Roman" w:hAnsi="Times New Roman" w:cs="Times New Roman"/>
          <w:lang w:val="en-GB"/>
        </w:rPr>
        <w:t>significantly thinned</w:t>
      </w:r>
      <w:r w:rsidR="006661D3" w:rsidRPr="00F9351B">
        <w:rPr>
          <w:rFonts w:ascii="Times New Roman" w:hAnsi="Times New Roman" w:cs="Times New Roman"/>
          <w:lang w:val="en-GB"/>
        </w:rPr>
        <w:t>,</w:t>
      </w:r>
      <w:r w:rsidR="00171A56" w:rsidRPr="00F9351B">
        <w:rPr>
          <w:rFonts w:ascii="Times New Roman" w:hAnsi="Times New Roman" w:cs="Times New Roman"/>
          <w:lang w:val="en-GB"/>
        </w:rPr>
        <w:t xml:space="preserve"> due to the process of extension. </w:t>
      </w:r>
      <w:r w:rsidR="006661D3" w:rsidRPr="00F9351B">
        <w:rPr>
          <w:rFonts w:ascii="Times New Roman" w:hAnsi="Times New Roman" w:cs="Times New Roman"/>
          <w:lang w:val="en-GB"/>
        </w:rPr>
        <w:t>Moreover,</w:t>
      </w:r>
      <w:r w:rsidR="00171A56" w:rsidRPr="00F9351B">
        <w:rPr>
          <w:rFonts w:ascii="Times New Roman" w:hAnsi="Times New Roman" w:cs="Times New Roman"/>
          <w:lang w:val="en-GB"/>
        </w:rPr>
        <w:t xml:space="preserve"> the values of </w:t>
      </w:r>
      <w:r w:rsidR="00171A56" w:rsidRPr="00F9351B">
        <w:rPr>
          <w:rFonts w:ascii="Times New Roman" w:hAnsi="Times New Roman" w:cs="Times New Roman"/>
          <w:i/>
          <w:lang w:val="en-GB"/>
        </w:rPr>
        <w:t>β</w:t>
      </w:r>
      <w:r w:rsidR="00171A56" w:rsidRPr="00F9351B">
        <w:rPr>
          <w:rFonts w:ascii="Times New Roman" w:hAnsi="Times New Roman" w:cs="Times New Roman"/>
          <w:i/>
          <w:iCs/>
          <w:vertAlign w:val="subscript"/>
          <w:lang w:val="en-GB"/>
        </w:rPr>
        <w:t>l</w:t>
      </w:r>
      <w:r w:rsidR="00171A56" w:rsidRPr="00F9351B">
        <w:rPr>
          <w:rFonts w:ascii="Times New Roman" w:hAnsi="Times New Roman" w:cs="Times New Roman"/>
          <w:lang w:val="en-GB"/>
        </w:rPr>
        <w:t xml:space="preserve"> </w:t>
      </w:r>
      <w:r w:rsidR="006661D3" w:rsidRPr="00F9351B">
        <w:rPr>
          <w:rFonts w:ascii="Times New Roman" w:hAnsi="Times New Roman" w:cs="Times New Roman"/>
          <w:lang w:val="en-GB"/>
        </w:rPr>
        <w:t>are easily shown to be</w:t>
      </w:r>
      <w:r w:rsidR="0061156F">
        <w:rPr>
          <w:rFonts w:ascii="Times New Roman" w:hAnsi="Times New Roman" w:cs="Times New Roman"/>
          <w:lang w:val="en-GB"/>
        </w:rPr>
        <w:t xml:space="preserve"> </w:t>
      </w:r>
      <w:r w:rsidR="00A8265A" w:rsidRPr="00F9351B">
        <w:rPr>
          <w:rFonts w:ascii="Times New Roman" w:hAnsi="Times New Roman" w:cs="Times New Roman"/>
          <w:lang w:val="en-GB"/>
        </w:rPr>
        <w:t xml:space="preserve">generally </w:t>
      </w:r>
      <w:r w:rsidR="00171A56" w:rsidRPr="00F9351B">
        <w:rPr>
          <w:rFonts w:ascii="Times New Roman" w:hAnsi="Times New Roman" w:cs="Times New Roman"/>
          <w:lang w:val="en-GB"/>
        </w:rPr>
        <w:t xml:space="preserve">higher than </w:t>
      </w:r>
      <w:r w:rsidR="006661D3" w:rsidRPr="00F9351B">
        <w:rPr>
          <w:rFonts w:ascii="Times New Roman" w:hAnsi="Times New Roman" w:cs="Times New Roman"/>
          <w:lang w:val="en-GB"/>
        </w:rPr>
        <w:t xml:space="preserve">those </w:t>
      </w:r>
      <w:r w:rsidR="00171A56" w:rsidRPr="00F9351B">
        <w:rPr>
          <w:rFonts w:ascii="Times New Roman" w:hAnsi="Times New Roman" w:cs="Times New Roman"/>
          <w:lang w:val="en-GB"/>
        </w:rPr>
        <w:t xml:space="preserve">of </w:t>
      </w:r>
      <w:r w:rsidR="00171A56" w:rsidRPr="00F9351B">
        <w:rPr>
          <w:rFonts w:ascii="Times New Roman" w:hAnsi="Times New Roman" w:cs="Times New Roman"/>
          <w:i/>
          <w:lang w:val="en-GB"/>
        </w:rPr>
        <w:t>β</w:t>
      </w:r>
      <w:r w:rsidR="001716A8" w:rsidRPr="00F9351B">
        <w:rPr>
          <w:rFonts w:ascii="Times New Roman" w:hAnsi="Times New Roman" w:cs="Times New Roman"/>
          <w:i/>
          <w:iCs/>
          <w:vertAlign w:val="subscript"/>
          <w:lang w:val="en-GB"/>
        </w:rPr>
        <w:t>u</w:t>
      </w:r>
      <w:r w:rsidR="006661D3" w:rsidRPr="00F9351B">
        <w:rPr>
          <w:rFonts w:ascii="Times New Roman" w:hAnsi="Times New Roman" w:cs="Times New Roman"/>
          <w:i/>
          <w:iCs/>
          <w:lang w:val="en-GB"/>
        </w:rPr>
        <w:t>,</w:t>
      </w:r>
      <w:r w:rsidR="004D6F1A" w:rsidRPr="00F9351B">
        <w:rPr>
          <w:rFonts w:ascii="Times New Roman" w:hAnsi="Times New Roman" w:cs="Times New Roman"/>
          <w:lang w:val="en-GB"/>
        </w:rPr>
        <w:t xml:space="preserve"> </w:t>
      </w:r>
      <w:r w:rsidR="00636B5A" w:rsidRPr="00F9351B">
        <w:rPr>
          <w:rFonts w:ascii="Times New Roman" w:hAnsi="Times New Roman" w:cs="Times New Roman"/>
          <w:lang w:val="en-GB"/>
        </w:rPr>
        <w:t xml:space="preserve">and </w:t>
      </w:r>
      <w:r w:rsidR="00636B5A" w:rsidRPr="00F9351B">
        <w:rPr>
          <w:rFonts w:ascii="Times New Roman" w:hAnsi="Times New Roman" w:cs="Times New Roman"/>
          <w:i/>
          <w:lang w:val="en-GB"/>
        </w:rPr>
        <w:t>β</w:t>
      </w:r>
      <w:r w:rsidR="00514DA7">
        <w:rPr>
          <w:rFonts w:ascii="Times New Roman" w:hAnsi="Times New Roman" w:cs="Times New Roman"/>
          <w:i/>
          <w:iCs/>
          <w:vertAlign w:val="subscript"/>
          <w:lang w:val="en-GB"/>
        </w:rPr>
        <w:t>w</w:t>
      </w:r>
      <w:r w:rsidR="00636B5A" w:rsidRPr="00F9351B">
        <w:rPr>
          <w:rFonts w:ascii="Times New Roman" w:hAnsi="Times New Roman" w:cs="Times New Roman"/>
          <w:lang w:val="en-GB"/>
        </w:rPr>
        <w:t xml:space="preserve"> </w:t>
      </w:r>
      <w:r w:rsidR="00F9720B" w:rsidRPr="00F9351B">
        <w:rPr>
          <w:rFonts w:ascii="Times New Roman" w:hAnsi="Times New Roman" w:cs="Times New Roman"/>
          <w:lang w:val="en-GB"/>
        </w:rPr>
        <w:t>displays moderate</w:t>
      </w:r>
      <w:r w:rsidR="00636B5A" w:rsidRPr="00F9351B">
        <w:rPr>
          <w:rFonts w:ascii="Times New Roman" w:hAnsi="Times New Roman" w:cs="Times New Roman"/>
          <w:lang w:val="en-GB"/>
        </w:rPr>
        <w:t xml:space="preserve"> values</w:t>
      </w:r>
      <w:r w:rsidR="00F42AAD" w:rsidRPr="00F9351B">
        <w:rPr>
          <w:rFonts w:ascii="Times New Roman" w:hAnsi="Times New Roman" w:cs="Times New Roman"/>
          <w:lang w:val="en-GB"/>
        </w:rPr>
        <w:t>, indicating</w:t>
      </w:r>
      <w:r w:rsidR="00F9720B" w:rsidRPr="00F9351B">
        <w:rPr>
          <w:rFonts w:ascii="Times New Roman" w:hAnsi="Times New Roman" w:cs="Times New Roman"/>
          <w:lang w:val="en-GB"/>
        </w:rPr>
        <w:t xml:space="preserve"> that</w:t>
      </w:r>
      <w:r w:rsidR="00F42AAD" w:rsidRPr="00F9351B">
        <w:rPr>
          <w:rFonts w:ascii="Times New Roman" w:hAnsi="Times New Roman" w:cs="Times New Roman"/>
          <w:lang w:val="en-GB"/>
        </w:rPr>
        <w:t xml:space="preserve"> the stretching of </w:t>
      </w:r>
      <w:r w:rsidR="00F9720B" w:rsidRPr="00F9351B">
        <w:rPr>
          <w:rFonts w:ascii="Times New Roman" w:hAnsi="Times New Roman" w:cs="Times New Roman"/>
          <w:lang w:val="en-GB"/>
        </w:rPr>
        <w:t xml:space="preserve">the </w:t>
      </w:r>
      <w:r w:rsidR="00F42AAD" w:rsidRPr="00F9351B">
        <w:rPr>
          <w:rFonts w:ascii="Times New Roman" w:hAnsi="Times New Roman" w:cs="Times New Roman"/>
          <w:lang w:val="en-GB"/>
        </w:rPr>
        <w:t>crust increases with depth</w:t>
      </w:r>
      <w:r w:rsidR="00F9720B" w:rsidRPr="00F9351B">
        <w:rPr>
          <w:rFonts w:ascii="Times New Roman" w:hAnsi="Times New Roman" w:cs="Times New Roman"/>
          <w:lang w:val="en-GB"/>
        </w:rPr>
        <w:t>,</w:t>
      </w:r>
      <w:r w:rsidR="00636B5A" w:rsidRPr="00F9351B">
        <w:rPr>
          <w:rFonts w:ascii="Times New Roman" w:hAnsi="Times New Roman" w:cs="Times New Roman"/>
          <w:lang w:val="en-GB"/>
        </w:rPr>
        <w:t xml:space="preserve"> and the ductile lower crust </w:t>
      </w:r>
      <w:r w:rsidR="00F9720B" w:rsidRPr="00F9351B">
        <w:rPr>
          <w:rFonts w:ascii="Times New Roman" w:hAnsi="Times New Roman" w:cs="Times New Roman"/>
          <w:lang w:val="en-GB"/>
        </w:rPr>
        <w:t xml:space="preserve">has </w:t>
      </w:r>
      <w:r w:rsidR="00636B5A" w:rsidRPr="00F9351B">
        <w:rPr>
          <w:rFonts w:ascii="Times New Roman" w:hAnsi="Times New Roman" w:cs="Times New Roman"/>
          <w:lang w:val="en-GB"/>
        </w:rPr>
        <w:t xml:space="preserve">thinned </w:t>
      </w:r>
      <w:r w:rsidR="00F9720B" w:rsidRPr="00F9351B">
        <w:rPr>
          <w:rFonts w:ascii="Times New Roman" w:hAnsi="Times New Roman" w:cs="Times New Roman"/>
          <w:lang w:val="en-GB"/>
        </w:rPr>
        <w:t>to a much greater degree</w:t>
      </w:r>
      <w:r w:rsidR="00636B5A" w:rsidRPr="00F9351B">
        <w:rPr>
          <w:rFonts w:ascii="Times New Roman" w:hAnsi="Times New Roman" w:cs="Times New Roman"/>
          <w:lang w:val="en-GB"/>
        </w:rPr>
        <w:t xml:space="preserve"> than the brittle upper crust </w:t>
      </w:r>
      <w:r w:rsidR="004B42EF">
        <w:rPr>
          <w:rFonts w:ascii="Times New Roman" w:hAnsi="Times New Roman" w:cs="Times New Roman"/>
          <w:noProof/>
          <w:lang w:val="en-GB"/>
        </w:rPr>
        <w:t>(Driscoll &amp; Karner 1998)</w:t>
      </w:r>
      <w:r w:rsidR="004D6F1A" w:rsidRPr="00F9351B">
        <w:rPr>
          <w:rFonts w:ascii="Times New Roman" w:hAnsi="Times New Roman" w:cs="Times New Roman"/>
          <w:lang w:val="en-GB"/>
        </w:rPr>
        <w:t>.</w:t>
      </w:r>
      <w:r w:rsidR="00171A56" w:rsidRPr="00F9351B">
        <w:rPr>
          <w:rFonts w:ascii="Times New Roman" w:hAnsi="Times New Roman" w:cs="Times New Roman"/>
          <w:lang w:val="en-GB"/>
        </w:rPr>
        <w:t xml:space="preserve"> </w:t>
      </w:r>
      <w:r w:rsidR="008B2BE6" w:rsidRPr="00F9351B">
        <w:rPr>
          <w:rFonts w:ascii="Times New Roman" w:hAnsi="Times New Roman" w:cs="Times New Roman"/>
          <w:lang w:val="en-GB"/>
        </w:rPr>
        <w:t xml:space="preserve">For example, if we compare the </w:t>
      </w:r>
      <w:r w:rsidR="00695781" w:rsidRPr="00F9351B">
        <w:rPr>
          <w:rFonts w:ascii="Times New Roman" w:hAnsi="Times New Roman" w:cs="Times New Roman"/>
          <w:lang w:val="en-GB"/>
        </w:rPr>
        <w:t xml:space="preserve">differences </w:t>
      </w:r>
      <w:r w:rsidR="00F9720B" w:rsidRPr="00F9351B">
        <w:rPr>
          <w:rFonts w:ascii="Times New Roman" w:hAnsi="Times New Roman" w:cs="Times New Roman"/>
          <w:lang w:val="en-GB"/>
        </w:rPr>
        <w:t>between</w:t>
      </w:r>
      <w:r w:rsidR="0061156F">
        <w:rPr>
          <w:rFonts w:ascii="Times New Roman" w:hAnsi="Times New Roman" w:cs="Times New Roman"/>
          <w:lang w:val="en-GB"/>
        </w:rPr>
        <w:t xml:space="preserve"> </w:t>
      </w:r>
      <w:r w:rsidR="005D29AC" w:rsidRPr="00F9351B">
        <w:rPr>
          <w:rFonts w:ascii="Times New Roman" w:hAnsi="Times New Roman" w:cs="Times New Roman"/>
          <w:i/>
          <w:lang w:val="en-GB"/>
        </w:rPr>
        <w:t>β</w:t>
      </w:r>
      <w:r w:rsidR="005D29AC" w:rsidRPr="00F9351B">
        <w:rPr>
          <w:rFonts w:ascii="Times New Roman" w:hAnsi="Times New Roman" w:cs="Times New Roman"/>
          <w:i/>
          <w:iCs/>
          <w:vertAlign w:val="subscript"/>
          <w:lang w:val="en-GB"/>
        </w:rPr>
        <w:t>u</w:t>
      </w:r>
      <w:r w:rsidR="005D29AC" w:rsidRPr="00F9351B">
        <w:rPr>
          <w:rFonts w:ascii="Times New Roman" w:hAnsi="Times New Roman" w:cs="Times New Roman"/>
          <w:i/>
          <w:lang w:val="en-GB"/>
        </w:rPr>
        <w:t xml:space="preserve"> </w:t>
      </w:r>
      <w:r w:rsidR="005D29AC" w:rsidRPr="00F9351B">
        <w:rPr>
          <w:rFonts w:ascii="Times New Roman" w:hAnsi="Times New Roman" w:cs="Times New Roman"/>
          <w:lang w:val="en-GB"/>
        </w:rPr>
        <w:t xml:space="preserve">and </w:t>
      </w:r>
      <w:r w:rsidR="005D29AC" w:rsidRPr="00F9351B">
        <w:rPr>
          <w:rFonts w:ascii="Times New Roman" w:hAnsi="Times New Roman" w:cs="Times New Roman"/>
          <w:i/>
          <w:lang w:val="en-GB"/>
        </w:rPr>
        <w:t>β</w:t>
      </w:r>
      <w:r w:rsidR="005D29AC" w:rsidRPr="00F9351B">
        <w:rPr>
          <w:rFonts w:ascii="Times New Roman" w:hAnsi="Times New Roman" w:cs="Times New Roman"/>
          <w:i/>
          <w:iCs/>
          <w:vertAlign w:val="subscript"/>
          <w:lang w:val="en-GB"/>
        </w:rPr>
        <w:t>l</w:t>
      </w:r>
      <w:r w:rsidR="008B2BE6" w:rsidRPr="00F9351B">
        <w:rPr>
          <w:rFonts w:ascii="Times New Roman" w:hAnsi="Times New Roman" w:cs="Times New Roman"/>
          <w:i/>
          <w:lang w:val="en-GB"/>
        </w:rPr>
        <w:t xml:space="preserve"> </w:t>
      </w:r>
      <w:r w:rsidR="008B2BE6" w:rsidRPr="00F9351B">
        <w:rPr>
          <w:rFonts w:ascii="Times New Roman" w:hAnsi="Times New Roman" w:cs="Times New Roman"/>
          <w:lang w:val="en-GB"/>
        </w:rPr>
        <w:t>in the V</w:t>
      </w:r>
      <w:r w:rsidR="005D29AC" w:rsidRPr="00F9351B">
        <w:rPr>
          <w:rFonts w:ascii="Times New Roman" w:hAnsi="Times New Roman" w:cs="Times New Roman"/>
          <w:lang w:val="en-GB"/>
        </w:rPr>
        <w:t>LB, we conclude that most parts</w:t>
      </w:r>
      <w:r w:rsidR="00F83AC6" w:rsidRPr="00F9351B">
        <w:rPr>
          <w:rFonts w:ascii="Times New Roman" w:hAnsi="Times New Roman" w:cs="Times New Roman"/>
          <w:i/>
          <w:lang w:val="en-GB"/>
        </w:rPr>
        <w:t xml:space="preserve"> </w:t>
      </w:r>
      <w:r w:rsidR="00F9720B" w:rsidRPr="00F9351B">
        <w:rPr>
          <w:rFonts w:ascii="Times New Roman" w:hAnsi="Times New Roman" w:cs="Times New Roman"/>
          <w:lang w:val="en-GB"/>
        </w:rPr>
        <w:t xml:space="preserve">of </w:t>
      </w:r>
      <w:r w:rsidR="00F83AC6" w:rsidRPr="00F9351B">
        <w:rPr>
          <w:rFonts w:ascii="Times New Roman" w:hAnsi="Times New Roman" w:cs="Times New Roman"/>
          <w:lang w:val="en-GB"/>
        </w:rPr>
        <w:t xml:space="preserve">the </w:t>
      </w:r>
      <w:r w:rsidR="00B4636E" w:rsidRPr="00F9351B">
        <w:rPr>
          <w:rFonts w:ascii="Times New Roman" w:hAnsi="Times New Roman" w:cs="Times New Roman"/>
          <w:lang w:val="en-GB"/>
        </w:rPr>
        <w:t xml:space="preserve">VLB differ by </w:t>
      </w:r>
      <w:r w:rsidR="00F9720B" w:rsidRPr="00F9351B">
        <w:rPr>
          <w:rFonts w:ascii="Times New Roman" w:hAnsi="Times New Roman" w:cs="Times New Roman"/>
          <w:lang w:val="en-GB"/>
        </w:rPr>
        <w:t xml:space="preserve">more than </w:t>
      </w:r>
      <w:r w:rsidR="00B4636E" w:rsidRPr="00F9351B">
        <w:rPr>
          <w:rFonts w:ascii="Times New Roman" w:hAnsi="Times New Roman" w:cs="Times New Roman"/>
          <w:lang w:val="en-GB"/>
        </w:rPr>
        <w:t>3</w:t>
      </w:r>
      <w:r w:rsidR="009939F7" w:rsidRPr="00F9351B">
        <w:rPr>
          <w:rFonts w:ascii="Times New Roman" w:hAnsi="Times New Roman" w:cs="Times New Roman"/>
          <w:lang w:val="en-GB"/>
        </w:rPr>
        <w:t>0%</w:t>
      </w:r>
      <w:r w:rsidR="00F83AC6" w:rsidRPr="00F9351B">
        <w:rPr>
          <w:rFonts w:ascii="Times New Roman" w:hAnsi="Times New Roman" w:cs="Times New Roman"/>
          <w:lang w:val="en-GB"/>
        </w:rPr>
        <w:t>.</w:t>
      </w:r>
      <w:r w:rsidR="00CF3704" w:rsidRPr="00F9351B">
        <w:rPr>
          <w:rFonts w:ascii="Times New Roman" w:hAnsi="Times New Roman" w:cs="Times New Roman"/>
          <w:lang w:val="en-GB"/>
        </w:rPr>
        <w:t xml:space="preserve"> </w:t>
      </w:r>
      <w:r w:rsidR="00F9720B" w:rsidRPr="00F9351B">
        <w:rPr>
          <w:rFonts w:ascii="Times New Roman" w:hAnsi="Times New Roman" w:cs="Times New Roman"/>
          <w:lang w:val="en-GB"/>
        </w:rPr>
        <w:t>On the other hand,</w:t>
      </w:r>
      <w:r w:rsidR="0061156F">
        <w:rPr>
          <w:rFonts w:ascii="Times New Roman" w:hAnsi="Times New Roman" w:cs="Times New Roman"/>
          <w:lang w:val="en-GB"/>
        </w:rPr>
        <w:t xml:space="preserve"> </w:t>
      </w:r>
      <w:r w:rsidR="00CF3704" w:rsidRPr="00F9351B">
        <w:rPr>
          <w:rFonts w:ascii="Times New Roman" w:hAnsi="Times New Roman" w:cs="Times New Roman"/>
          <w:lang w:val="en-GB"/>
        </w:rPr>
        <w:t xml:space="preserve">in the Central Trough </w:t>
      </w:r>
      <w:r w:rsidR="009C5FC2" w:rsidRPr="00F9351B">
        <w:rPr>
          <w:rFonts w:ascii="Times New Roman" w:hAnsi="Times New Roman" w:cs="Times New Roman"/>
          <w:lang w:val="en-GB"/>
        </w:rPr>
        <w:t>and the Eastern Basin</w:t>
      </w:r>
      <w:r w:rsidR="00CF3704" w:rsidRPr="00F9351B">
        <w:rPr>
          <w:rFonts w:ascii="Times New Roman" w:hAnsi="Times New Roman" w:cs="Times New Roman"/>
          <w:lang w:val="en-GB"/>
        </w:rPr>
        <w:t xml:space="preserve">, the discrepancies </w:t>
      </w:r>
      <w:r w:rsidR="00F9720B" w:rsidRPr="00F9351B">
        <w:rPr>
          <w:rFonts w:ascii="Times New Roman" w:hAnsi="Times New Roman" w:cs="Times New Roman"/>
          <w:lang w:val="en-GB"/>
        </w:rPr>
        <w:t>are larger,</w:t>
      </w:r>
      <w:r w:rsidR="00CF3704" w:rsidRPr="00F9351B">
        <w:rPr>
          <w:rFonts w:ascii="Times New Roman" w:hAnsi="Times New Roman" w:cs="Times New Roman"/>
          <w:lang w:val="en-GB"/>
        </w:rPr>
        <w:t xml:space="preserve"> and the lower </w:t>
      </w:r>
      <w:r w:rsidR="00EE7341" w:rsidRPr="00F9351B">
        <w:rPr>
          <w:rFonts w:ascii="Times New Roman" w:hAnsi="Times New Roman" w:cs="Times New Roman"/>
          <w:lang w:val="en-GB"/>
        </w:rPr>
        <w:t>crust</w:t>
      </w:r>
      <w:r w:rsidR="00CF3704" w:rsidRPr="00F9351B">
        <w:rPr>
          <w:rFonts w:ascii="Times New Roman" w:hAnsi="Times New Roman" w:cs="Times New Roman"/>
          <w:lang w:val="en-GB"/>
        </w:rPr>
        <w:t xml:space="preserve"> </w:t>
      </w:r>
      <w:r w:rsidR="00F9720B" w:rsidRPr="00F9351B">
        <w:rPr>
          <w:rFonts w:ascii="Times New Roman" w:hAnsi="Times New Roman" w:cs="Times New Roman"/>
          <w:lang w:val="en-GB"/>
        </w:rPr>
        <w:t>appears to have been stretched to a greater degree</w:t>
      </w:r>
      <w:r w:rsidR="00CF3704" w:rsidRPr="00F9351B">
        <w:rPr>
          <w:rFonts w:ascii="Times New Roman" w:hAnsi="Times New Roman" w:cs="Times New Roman"/>
          <w:lang w:val="en-GB"/>
        </w:rPr>
        <w:t xml:space="preserve"> than the upper crust</w:t>
      </w:r>
      <w:r w:rsidR="00EF3EC4" w:rsidRPr="00F9351B">
        <w:rPr>
          <w:rFonts w:ascii="Times New Roman" w:hAnsi="Times New Roman" w:cs="Times New Roman"/>
          <w:lang w:val="en-GB"/>
        </w:rPr>
        <w:t xml:space="preserve">, suggesting </w:t>
      </w:r>
      <w:r w:rsidR="00F9720B" w:rsidRPr="00F9351B">
        <w:rPr>
          <w:rFonts w:ascii="Times New Roman" w:hAnsi="Times New Roman" w:cs="Times New Roman"/>
          <w:lang w:val="en-GB"/>
        </w:rPr>
        <w:t xml:space="preserve">greater </w:t>
      </w:r>
      <w:proofErr w:type="spellStart"/>
      <w:r w:rsidR="00F9720B" w:rsidRPr="00F9351B">
        <w:rPr>
          <w:rFonts w:ascii="Times New Roman" w:hAnsi="Times New Roman" w:cs="Times New Roman"/>
          <w:lang w:val="en-GB"/>
        </w:rPr>
        <w:t>nonuniformity</w:t>
      </w:r>
      <w:proofErr w:type="spellEnd"/>
      <w:r w:rsidR="00EF3EC4" w:rsidRPr="00F9351B">
        <w:rPr>
          <w:rFonts w:ascii="Times New Roman" w:hAnsi="Times New Roman" w:cs="Times New Roman"/>
          <w:lang w:val="en-GB"/>
        </w:rPr>
        <w:t xml:space="preserve"> with depth</w:t>
      </w:r>
      <w:r w:rsidR="00695781" w:rsidRPr="00F9351B">
        <w:rPr>
          <w:rFonts w:ascii="Times New Roman" w:hAnsi="Times New Roman" w:cs="Times New Roman"/>
          <w:lang w:val="en-GB"/>
        </w:rPr>
        <w:t xml:space="preserve"> (Fig. 10)</w:t>
      </w:r>
      <w:r w:rsidR="00CF3704" w:rsidRPr="009E3672">
        <w:rPr>
          <w:rFonts w:ascii="Times New Roman" w:hAnsi="Times New Roman" w:cs="Times New Roman"/>
          <w:lang w:val="en-GB"/>
        </w:rPr>
        <w:t>.</w:t>
      </w:r>
      <w:r w:rsidR="001716A8" w:rsidRPr="009E3672">
        <w:rPr>
          <w:rFonts w:ascii="Times New Roman" w:hAnsi="Times New Roman" w:cs="Times New Roman"/>
          <w:lang w:val="en-GB"/>
        </w:rPr>
        <w:t xml:space="preserve"> </w:t>
      </w:r>
      <w:r w:rsidR="0035407B" w:rsidRPr="009E3672">
        <w:rPr>
          <w:rFonts w:ascii="Times New Roman" w:hAnsi="Times New Roman" w:cs="Times New Roman"/>
          <w:lang w:val="en-GB"/>
        </w:rPr>
        <w:t xml:space="preserve">We interpret the </w:t>
      </w:r>
      <w:r w:rsidR="006678D0">
        <w:rPr>
          <w:rFonts w:ascii="Times New Roman" w:hAnsi="Times New Roman" w:cs="Times New Roman"/>
          <w:lang w:val="en-GB"/>
        </w:rPr>
        <w:t>different</w:t>
      </w:r>
      <w:r w:rsidR="0035407B" w:rsidRPr="009E3672">
        <w:rPr>
          <w:rFonts w:ascii="Times New Roman" w:hAnsi="Times New Roman" w:cs="Times New Roman"/>
          <w:lang w:val="en-GB"/>
        </w:rPr>
        <w:t xml:space="preserve"> </w:t>
      </w:r>
      <w:r w:rsidR="006678D0">
        <w:rPr>
          <w:rFonts w:ascii="Times New Roman" w:hAnsi="Times New Roman" w:cs="Times New Roman"/>
          <w:lang w:val="en-GB"/>
        </w:rPr>
        <w:t xml:space="preserve">degree of </w:t>
      </w:r>
      <w:r w:rsidR="0012403C" w:rsidRPr="009E3672">
        <w:rPr>
          <w:rFonts w:ascii="Times New Roman" w:hAnsi="Times New Roman" w:cs="Times New Roman"/>
          <w:lang w:val="en-GB"/>
        </w:rPr>
        <w:t xml:space="preserve">discrepancies </w:t>
      </w:r>
      <w:r w:rsidR="0035407B" w:rsidRPr="009E3672">
        <w:rPr>
          <w:rFonts w:ascii="Times New Roman" w:hAnsi="Times New Roman" w:cs="Times New Roman"/>
          <w:lang w:val="en-GB"/>
        </w:rPr>
        <w:t xml:space="preserve">in </w:t>
      </w:r>
      <w:r w:rsidR="00531555" w:rsidRPr="009E3672">
        <w:rPr>
          <w:rFonts w:ascii="Times New Roman" w:hAnsi="Times New Roman" w:cs="Times New Roman"/>
          <w:lang w:val="en-GB"/>
        </w:rPr>
        <w:t>the sedimentary b</w:t>
      </w:r>
      <w:r w:rsidR="009C5FC2" w:rsidRPr="009E3672">
        <w:rPr>
          <w:rFonts w:ascii="Times New Roman" w:hAnsi="Times New Roman" w:cs="Times New Roman"/>
          <w:lang w:val="en-GB"/>
        </w:rPr>
        <w:t>asin</w:t>
      </w:r>
      <w:ins w:id="227" w:author="ji appple" w:date="2018-07-18T14:51:00Z">
        <w:r w:rsidR="008A6668">
          <w:rPr>
            <w:rFonts w:ascii="Times New Roman" w:hAnsi="Times New Roman" w:cs="Times New Roman"/>
            <w:lang w:val="en-GB"/>
          </w:rPr>
          <w:t>s</w:t>
        </w:r>
      </w:ins>
      <w:r w:rsidR="0035407B" w:rsidRPr="009E3672">
        <w:rPr>
          <w:rFonts w:ascii="Times New Roman" w:hAnsi="Times New Roman" w:cs="Times New Roman"/>
          <w:lang w:val="en-GB"/>
        </w:rPr>
        <w:t xml:space="preserve"> </w:t>
      </w:r>
      <w:r w:rsidR="00531555" w:rsidRPr="009E3672">
        <w:rPr>
          <w:rFonts w:ascii="Times New Roman" w:hAnsi="Times New Roman" w:cs="Times New Roman"/>
          <w:lang w:val="en-GB"/>
        </w:rPr>
        <w:t xml:space="preserve">of the Ross Sea </w:t>
      </w:r>
      <w:r w:rsidR="0012403C" w:rsidRPr="009E3672">
        <w:rPr>
          <w:rFonts w:ascii="Times New Roman" w:hAnsi="Times New Roman" w:cs="Times New Roman"/>
          <w:lang w:val="en-GB"/>
        </w:rPr>
        <w:t>as likely to be</w:t>
      </w:r>
      <w:r w:rsidR="00A41EE5" w:rsidRPr="009E3672">
        <w:rPr>
          <w:rFonts w:ascii="Times New Roman" w:hAnsi="Times New Roman" w:cs="Times New Roman"/>
          <w:lang w:val="en-GB"/>
        </w:rPr>
        <w:t xml:space="preserve"> </w:t>
      </w:r>
      <w:r w:rsidR="00531555" w:rsidRPr="009E3672">
        <w:rPr>
          <w:rFonts w:ascii="Times New Roman" w:hAnsi="Times New Roman" w:cs="Times New Roman"/>
          <w:lang w:val="en-GB"/>
        </w:rPr>
        <w:t xml:space="preserve">the consequences of thermal rejuvenation in the western Ross Sea </w:t>
      </w:r>
      <w:r w:rsidR="00531555" w:rsidRPr="009E3672">
        <w:rPr>
          <w:rFonts w:ascii="Times New Roman" w:hAnsi="Times New Roman" w:cs="Times New Roman"/>
          <w:noProof/>
          <w:lang w:val="en-GB"/>
        </w:rPr>
        <w:t>(Ji</w:t>
      </w:r>
      <w:r w:rsidR="00531555" w:rsidRPr="009E3672">
        <w:rPr>
          <w:rFonts w:ascii="Times New Roman" w:hAnsi="Times New Roman" w:cs="Times New Roman"/>
          <w:i/>
          <w:noProof/>
          <w:lang w:val="en-GB"/>
        </w:rPr>
        <w:t xml:space="preserve"> et al.</w:t>
      </w:r>
      <w:r w:rsidR="00531555" w:rsidRPr="009E3672">
        <w:rPr>
          <w:rFonts w:ascii="Times New Roman" w:hAnsi="Times New Roman" w:cs="Times New Roman"/>
          <w:noProof/>
          <w:lang w:val="en-GB"/>
        </w:rPr>
        <w:t xml:space="preserve"> 2017)</w:t>
      </w:r>
      <w:r w:rsidR="00531555" w:rsidRPr="009E3672">
        <w:rPr>
          <w:rFonts w:ascii="Times New Roman" w:hAnsi="Times New Roman" w:cs="Times New Roman"/>
          <w:lang w:val="en-GB"/>
        </w:rPr>
        <w:t>.</w:t>
      </w:r>
      <w:r w:rsidR="00531555" w:rsidRPr="00F9351B">
        <w:rPr>
          <w:rFonts w:ascii="Times New Roman" w:hAnsi="Times New Roman" w:cs="Times New Roman"/>
          <w:lang w:val="en-GB"/>
        </w:rPr>
        <w:t xml:space="preserve"> The </w:t>
      </w:r>
      <w:proofErr w:type="spellStart"/>
      <w:r w:rsidR="00531555" w:rsidRPr="00F9351B">
        <w:rPr>
          <w:rFonts w:ascii="Times New Roman" w:hAnsi="Times New Roman" w:cs="Times New Roman"/>
          <w:lang w:val="en-GB"/>
        </w:rPr>
        <w:t>Cenozoic</w:t>
      </w:r>
      <w:proofErr w:type="spellEnd"/>
      <w:r w:rsidR="00531555" w:rsidRPr="00F9351B">
        <w:rPr>
          <w:rFonts w:ascii="Times New Roman" w:hAnsi="Times New Roman" w:cs="Times New Roman"/>
          <w:lang w:val="en-GB"/>
        </w:rPr>
        <w:t xml:space="preserve"> </w:t>
      </w:r>
      <w:r w:rsidR="00531555" w:rsidRPr="00F9351B">
        <w:rPr>
          <w:rFonts w:ascii="Times New Roman" w:hAnsi="Times New Roman" w:cs="Times New Roman"/>
          <w:lang w:val="en-GB"/>
        </w:rPr>
        <w:lastRenderedPageBreak/>
        <w:t xml:space="preserve">extensional activity weakened the lithosphere and </w:t>
      </w:r>
      <w:proofErr w:type="spellStart"/>
      <w:r w:rsidR="00531555">
        <w:rPr>
          <w:rFonts w:ascii="Times New Roman" w:hAnsi="Times New Roman" w:cs="Times New Roman"/>
          <w:lang w:val="en-GB"/>
        </w:rPr>
        <w:t>isostatically</w:t>
      </w:r>
      <w:proofErr w:type="spellEnd"/>
      <w:r w:rsidR="00531555" w:rsidRPr="00F9351B">
        <w:rPr>
          <w:rFonts w:ascii="Times New Roman" w:hAnsi="Times New Roman" w:cs="Times New Roman"/>
          <w:lang w:val="en-GB"/>
        </w:rPr>
        <w:t xml:space="preserve"> </w:t>
      </w:r>
      <w:r w:rsidR="00531555">
        <w:rPr>
          <w:rFonts w:ascii="Times New Roman" w:hAnsi="Times New Roman" w:cs="Times New Roman"/>
          <w:lang w:val="en-GB"/>
        </w:rPr>
        <w:t xml:space="preserve">adjusted </w:t>
      </w:r>
      <w:r w:rsidR="00531555" w:rsidRPr="00F9351B">
        <w:rPr>
          <w:rFonts w:ascii="Times New Roman" w:hAnsi="Times New Roman" w:cs="Times New Roman"/>
          <w:lang w:val="en-GB"/>
        </w:rPr>
        <w:t xml:space="preserve">the depth of the Moho </w:t>
      </w:r>
      <w:r w:rsidR="00531555">
        <w:rPr>
          <w:rFonts w:ascii="Times New Roman" w:hAnsi="Times New Roman" w:cs="Times New Roman"/>
          <w:noProof/>
          <w:lang w:val="en-GB"/>
        </w:rPr>
        <w:t>(Karner</w:t>
      </w:r>
      <w:r w:rsidR="00531555" w:rsidRPr="004B42EF">
        <w:rPr>
          <w:rFonts w:ascii="Times New Roman" w:hAnsi="Times New Roman" w:cs="Times New Roman"/>
          <w:i/>
          <w:noProof/>
          <w:lang w:val="en-GB"/>
        </w:rPr>
        <w:t xml:space="preserve"> et al.</w:t>
      </w:r>
      <w:r w:rsidR="00531555">
        <w:rPr>
          <w:rFonts w:ascii="Times New Roman" w:hAnsi="Times New Roman" w:cs="Times New Roman"/>
          <w:noProof/>
          <w:lang w:val="en-GB"/>
        </w:rPr>
        <w:t xml:space="preserve"> 2005)</w:t>
      </w:r>
      <w:r w:rsidR="00531555">
        <w:rPr>
          <w:rFonts w:ascii="Times New Roman" w:hAnsi="Times New Roman" w:cs="Times New Roman"/>
          <w:lang w:val="en-GB"/>
        </w:rPr>
        <w:t xml:space="preserve">, resulting in the </w:t>
      </w:r>
      <w:r w:rsidR="009E3672">
        <w:rPr>
          <w:rFonts w:ascii="Times New Roman" w:hAnsi="Times New Roman" w:cs="Times New Roman"/>
          <w:lang w:val="en-GB"/>
        </w:rPr>
        <w:t xml:space="preserve">less </w:t>
      </w:r>
      <w:proofErr w:type="spellStart"/>
      <w:r w:rsidR="009E3672">
        <w:rPr>
          <w:rFonts w:ascii="Times New Roman" w:hAnsi="Times New Roman" w:cs="Times New Roman"/>
          <w:lang w:val="en-GB"/>
        </w:rPr>
        <w:t>nonuniform</w:t>
      </w:r>
      <w:proofErr w:type="spellEnd"/>
      <w:r w:rsidR="009E3672">
        <w:rPr>
          <w:rFonts w:ascii="Times New Roman" w:hAnsi="Times New Roman" w:cs="Times New Roman"/>
          <w:lang w:val="en-GB"/>
        </w:rPr>
        <w:t xml:space="preserve"> </w:t>
      </w:r>
      <w:r w:rsidR="00531555">
        <w:rPr>
          <w:rFonts w:ascii="Times New Roman" w:hAnsi="Times New Roman" w:cs="Times New Roman"/>
          <w:lang w:val="en-GB"/>
        </w:rPr>
        <w:t xml:space="preserve">extension </w:t>
      </w:r>
      <w:r w:rsidR="009E3672">
        <w:rPr>
          <w:rFonts w:ascii="Times New Roman" w:hAnsi="Times New Roman" w:cs="Times New Roman"/>
          <w:lang w:val="en-GB"/>
        </w:rPr>
        <w:t>in the VLB</w:t>
      </w:r>
      <w:r w:rsidR="006678D0">
        <w:rPr>
          <w:rFonts w:ascii="Times New Roman" w:hAnsi="Times New Roman" w:cs="Times New Roman"/>
          <w:lang w:val="en-GB"/>
        </w:rPr>
        <w:t xml:space="preserve"> compared with the </w:t>
      </w:r>
      <w:r w:rsidR="006678D0" w:rsidRPr="00F9351B">
        <w:rPr>
          <w:rFonts w:ascii="Times New Roman" w:hAnsi="Times New Roman" w:cs="Times New Roman"/>
          <w:lang w:val="en-GB"/>
        </w:rPr>
        <w:t>Central Trough and the Eastern Basin</w:t>
      </w:r>
      <w:r w:rsidR="009E3672">
        <w:rPr>
          <w:rFonts w:ascii="Times New Roman" w:hAnsi="Times New Roman" w:cs="Times New Roman"/>
          <w:lang w:val="en-GB"/>
        </w:rPr>
        <w:t>.</w:t>
      </w:r>
      <w:r w:rsidR="006678D0">
        <w:rPr>
          <w:rFonts w:ascii="Times New Roman" w:hAnsi="Times New Roman" w:cs="Times New Roman" w:hint="eastAsia"/>
          <w:lang w:val="en-GB"/>
        </w:rPr>
        <w:t xml:space="preserve"> </w:t>
      </w:r>
      <w:r w:rsidR="00F85C6D" w:rsidRPr="00F9351B">
        <w:rPr>
          <w:rFonts w:ascii="Times New Roman" w:hAnsi="Times New Roman" w:cs="Times New Roman"/>
          <w:lang w:val="en-GB"/>
        </w:rPr>
        <w:t>In addition,</w:t>
      </w:r>
      <w:r w:rsidR="00A74AE0">
        <w:rPr>
          <w:rFonts w:ascii="Times New Roman" w:hAnsi="Times New Roman" w:cs="Times New Roman"/>
          <w:lang w:val="en-GB"/>
        </w:rPr>
        <w:t xml:space="preserve"> the extracted profiles in </w:t>
      </w:r>
      <w:r w:rsidR="009939F7" w:rsidRPr="00F9351B">
        <w:rPr>
          <w:rFonts w:ascii="Times New Roman" w:hAnsi="Times New Roman" w:cs="Times New Roman"/>
          <w:lang w:val="en-GB"/>
        </w:rPr>
        <w:t>Fig. 10</w:t>
      </w:r>
      <w:r w:rsidR="00F85C6D" w:rsidRPr="00F9351B">
        <w:rPr>
          <w:rFonts w:ascii="Times New Roman" w:hAnsi="Times New Roman" w:cs="Times New Roman"/>
          <w:lang w:val="en-GB"/>
        </w:rPr>
        <w:t xml:space="preserve"> show that the crustal stretching increases from the east</w:t>
      </w:r>
      <w:r w:rsidR="00EF3EC4" w:rsidRPr="00F9351B">
        <w:rPr>
          <w:rFonts w:ascii="Times New Roman" w:hAnsi="Times New Roman" w:cs="Times New Roman"/>
          <w:lang w:val="en-GB"/>
        </w:rPr>
        <w:t xml:space="preserve">ern </w:t>
      </w:r>
      <w:r w:rsidR="002B417A" w:rsidRPr="00F9351B">
        <w:rPr>
          <w:rFonts w:ascii="Times New Roman" w:hAnsi="Times New Roman" w:cs="Times New Roman"/>
          <w:lang w:val="en-GB"/>
        </w:rPr>
        <w:t>to the western</w:t>
      </w:r>
      <w:r w:rsidR="00EF3EC4" w:rsidRPr="00F9351B">
        <w:rPr>
          <w:rFonts w:ascii="Times New Roman" w:hAnsi="Times New Roman" w:cs="Times New Roman"/>
          <w:lang w:val="en-GB"/>
        </w:rPr>
        <w:t xml:space="preserve"> Ross Sea, </w:t>
      </w:r>
      <w:r w:rsidR="0012403C" w:rsidRPr="00F9351B">
        <w:rPr>
          <w:rFonts w:ascii="Times New Roman" w:hAnsi="Times New Roman" w:cs="Times New Roman"/>
          <w:lang w:val="en-GB"/>
        </w:rPr>
        <w:t>and these results are</w:t>
      </w:r>
      <w:r w:rsidR="00EF3EC4" w:rsidRPr="00F9351B">
        <w:rPr>
          <w:rFonts w:ascii="Times New Roman" w:hAnsi="Times New Roman" w:cs="Times New Roman"/>
          <w:lang w:val="en-GB"/>
        </w:rPr>
        <w:t xml:space="preserve"> similar to </w:t>
      </w:r>
      <w:r w:rsidR="0012403C" w:rsidRPr="00F9351B">
        <w:rPr>
          <w:rFonts w:ascii="Times New Roman" w:hAnsi="Times New Roman" w:cs="Times New Roman"/>
          <w:lang w:val="en-GB"/>
        </w:rPr>
        <w:t>those obtained</w:t>
      </w:r>
      <w:r w:rsidR="00F85C6D" w:rsidRPr="00F9351B">
        <w:rPr>
          <w:rFonts w:ascii="Times New Roman" w:hAnsi="Times New Roman" w:cs="Times New Roman"/>
          <w:lang w:val="en-GB"/>
        </w:rPr>
        <w:t xml:space="preserve"> by </w:t>
      </w:r>
      <w:r w:rsidR="004B42EF">
        <w:rPr>
          <w:rFonts w:ascii="Times New Roman" w:hAnsi="Times New Roman" w:cs="Times New Roman"/>
          <w:noProof/>
          <w:lang w:val="en-GB"/>
        </w:rPr>
        <w:t>Busetti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(1999)</w:t>
      </w:r>
      <w:r w:rsidR="00F85C6D" w:rsidRPr="00F9351B">
        <w:rPr>
          <w:rFonts w:ascii="Times New Roman" w:hAnsi="Times New Roman" w:cs="Times New Roman"/>
          <w:lang w:val="en-GB"/>
        </w:rPr>
        <w:t>.</w:t>
      </w:r>
      <w:r w:rsidR="0035407B" w:rsidRPr="00F9351B">
        <w:rPr>
          <w:rFonts w:ascii="Times New Roman" w:hAnsi="Times New Roman" w:cs="Times New Roman"/>
          <w:lang w:val="en-GB"/>
        </w:rPr>
        <w:t xml:space="preserve"> </w:t>
      </w:r>
      <w:r w:rsidR="00DE3260">
        <w:rPr>
          <w:rFonts w:ascii="Times New Roman" w:hAnsi="Times New Roman" w:cs="Times New Roman"/>
          <w:lang w:val="en-GB"/>
        </w:rPr>
        <w:t xml:space="preserve">They </w:t>
      </w:r>
      <w:r w:rsidR="00704092">
        <w:rPr>
          <w:rFonts w:ascii="Times New Roman" w:hAnsi="Times New Roman" w:cs="Times New Roman"/>
          <w:lang w:val="en-GB"/>
        </w:rPr>
        <w:t>conclude</w:t>
      </w:r>
      <w:r w:rsidR="00DE3260">
        <w:rPr>
          <w:rFonts w:ascii="Times New Roman" w:hAnsi="Times New Roman" w:cs="Times New Roman"/>
          <w:lang w:val="en-GB"/>
        </w:rPr>
        <w:t xml:space="preserve"> that the </w:t>
      </w:r>
      <w:r w:rsidR="00D05B52" w:rsidRPr="00F9351B">
        <w:rPr>
          <w:rFonts w:ascii="Times New Roman" w:hAnsi="Times New Roman" w:cs="Times New Roman"/>
          <w:lang w:val="en-GB"/>
        </w:rPr>
        <w:t xml:space="preserve">values of </w:t>
      </w:r>
      <w:r w:rsidR="00D05B52" w:rsidRPr="00F9351B">
        <w:rPr>
          <w:rFonts w:ascii="Times New Roman" w:hAnsi="Times New Roman" w:cs="Times New Roman"/>
          <w:i/>
          <w:lang w:val="en-GB"/>
        </w:rPr>
        <w:t>β</w:t>
      </w:r>
      <w:r w:rsidR="00D05B52" w:rsidRPr="00F9351B">
        <w:rPr>
          <w:rFonts w:ascii="Times New Roman" w:hAnsi="Times New Roman" w:cs="Times New Roman"/>
          <w:i/>
          <w:iCs/>
          <w:vertAlign w:val="subscript"/>
          <w:lang w:val="en-GB"/>
        </w:rPr>
        <w:t>w</w:t>
      </w:r>
      <w:r w:rsidR="00D05B52">
        <w:rPr>
          <w:rFonts w:ascii="Times New Roman" w:hAnsi="Times New Roman" w:cs="Times New Roman"/>
          <w:lang w:val="en-GB"/>
        </w:rPr>
        <w:t xml:space="preserve"> of the </w:t>
      </w:r>
      <w:r w:rsidR="00DE3260">
        <w:rPr>
          <w:rFonts w:ascii="Times New Roman" w:hAnsi="Times New Roman" w:cs="Times New Roman"/>
          <w:lang w:val="en-GB"/>
        </w:rPr>
        <w:t xml:space="preserve">first phase of extension </w:t>
      </w:r>
      <w:r w:rsidR="00D05B52">
        <w:rPr>
          <w:rFonts w:ascii="Times New Roman" w:hAnsi="Times New Roman" w:cs="Times New Roman"/>
          <w:lang w:val="en-GB"/>
        </w:rPr>
        <w:t>in the sedimentary basins of the Ross Sea changes between 2 and 4</w:t>
      </w:r>
      <w:r w:rsidR="00704092">
        <w:rPr>
          <w:rFonts w:ascii="Times New Roman" w:hAnsi="Times New Roman" w:cs="Times New Roman"/>
          <w:lang w:val="en-GB"/>
        </w:rPr>
        <w:t xml:space="preserve">, suggesting this extensional event affected the entire Ross Sea basins. </w:t>
      </w:r>
      <w:r w:rsidR="00DF08E4" w:rsidRPr="00F9351B">
        <w:rPr>
          <w:rFonts w:ascii="Times New Roman" w:hAnsi="Times New Roman" w:cs="Times New Roman"/>
          <w:lang w:val="en-GB"/>
        </w:rPr>
        <w:t>The concentrated stretching i</w:t>
      </w:r>
      <w:r w:rsidR="00130C30" w:rsidRPr="00F9351B">
        <w:rPr>
          <w:rFonts w:ascii="Times New Roman" w:hAnsi="Times New Roman" w:cs="Times New Roman"/>
          <w:lang w:val="en-GB"/>
        </w:rPr>
        <w:t>n the western Ross Sea suggest</w:t>
      </w:r>
      <w:r w:rsidR="0012403C" w:rsidRPr="00F9351B">
        <w:rPr>
          <w:rFonts w:ascii="Times New Roman" w:hAnsi="Times New Roman" w:cs="Times New Roman"/>
          <w:lang w:val="en-GB"/>
        </w:rPr>
        <w:t>s</w:t>
      </w:r>
      <w:r w:rsidR="00130C30" w:rsidRPr="00F9351B">
        <w:rPr>
          <w:rFonts w:ascii="Times New Roman" w:hAnsi="Times New Roman" w:cs="Times New Roman"/>
          <w:lang w:val="en-GB"/>
        </w:rPr>
        <w:t xml:space="preserve"> that </w:t>
      </w:r>
      <w:r w:rsidR="0012403C" w:rsidRPr="00F9351B">
        <w:rPr>
          <w:rFonts w:ascii="Times New Roman" w:hAnsi="Times New Roman" w:cs="Times New Roman"/>
          <w:lang w:val="en-GB"/>
        </w:rPr>
        <w:t xml:space="preserve">the </w:t>
      </w:r>
      <w:r w:rsidR="000854F2" w:rsidRPr="00F9351B">
        <w:rPr>
          <w:rFonts w:ascii="Times New Roman" w:hAnsi="Times New Roman" w:cs="Times New Roman"/>
          <w:lang w:val="en-GB"/>
        </w:rPr>
        <w:t>two</w:t>
      </w:r>
      <w:r w:rsidR="00130C30" w:rsidRPr="00F9351B">
        <w:rPr>
          <w:rFonts w:ascii="Times New Roman" w:hAnsi="Times New Roman" w:cs="Times New Roman"/>
          <w:lang w:val="en-GB"/>
        </w:rPr>
        <w:t xml:space="preserve"> phases of tectonic </w:t>
      </w:r>
      <w:r w:rsidR="00604EF4" w:rsidRPr="00F9351B">
        <w:rPr>
          <w:rFonts w:ascii="Times New Roman" w:hAnsi="Times New Roman" w:cs="Times New Roman"/>
          <w:lang w:val="en-GB"/>
        </w:rPr>
        <w:t>activity</w:t>
      </w:r>
      <w:r w:rsidR="00130C30" w:rsidRPr="00F9351B">
        <w:rPr>
          <w:rFonts w:ascii="Times New Roman" w:hAnsi="Times New Roman" w:cs="Times New Roman"/>
          <w:lang w:val="en-GB"/>
        </w:rPr>
        <w:t xml:space="preserve"> </w:t>
      </w:r>
      <w:r w:rsidR="0012403C" w:rsidRPr="00F9351B">
        <w:rPr>
          <w:rFonts w:ascii="Times New Roman" w:hAnsi="Times New Roman" w:cs="Times New Roman"/>
          <w:lang w:val="en-GB"/>
        </w:rPr>
        <w:t xml:space="preserve">that have </w:t>
      </w:r>
      <w:r w:rsidR="00130C30" w:rsidRPr="00F9351B">
        <w:rPr>
          <w:rFonts w:ascii="Times New Roman" w:hAnsi="Times New Roman" w:cs="Times New Roman"/>
          <w:lang w:val="en-GB"/>
        </w:rPr>
        <w:t xml:space="preserve">occurred in this area contributed </w:t>
      </w:r>
      <w:r w:rsidR="0012403C" w:rsidRPr="00F9351B">
        <w:rPr>
          <w:rFonts w:ascii="Times New Roman" w:hAnsi="Times New Roman" w:cs="Times New Roman"/>
          <w:lang w:val="en-GB"/>
        </w:rPr>
        <w:t>to</w:t>
      </w:r>
      <w:r w:rsidR="00C85909">
        <w:rPr>
          <w:rFonts w:ascii="Times New Roman" w:hAnsi="Times New Roman" w:cs="Times New Roman"/>
          <w:lang w:val="en-GB"/>
        </w:rPr>
        <w:t xml:space="preserve"> </w:t>
      </w:r>
      <w:r w:rsidR="00130C30" w:rsidRPr="00F9351B">
        <w:rPr>
          <w:rFonts w:ascii="Times New Roman" w:hAnsi="Times New Roman" w:cs="Times New Roman"/>
          <w:lang w:val="en-GB"/>
        </w:rPr>
        <w:t xml:space="preserve">the crustal thinning. </w:t>
      </w:r>
      <w:r w:rsidR="001716A8" w:rsidRPr="00F9351B">
        <w:rPr>
          <w:rFonts w:ascii="Times New Roman" w:hAnsi="Times New Roman" w:cs="Times New Roman"/>
          <w:lang w:val="en-GB"/>
        </w:rPr>
        <w:t>In general, we conclude that</w:t>
      </w:r>
      <w:r w:rsidR="00686B5F" w:rsidRPr="00F9351B">
        <w:rPr>
          <w:rFonts w:ascii="Times New Roman" w:hAnsi="Times New Roman" w:cs="Times New Roman"/>
          <w:lang w:val="en-GB"/>
        </w:rPr>
        <w:t xml:space="preserve"> </w:t>
      </w:r>
      <w:r w:rsidR="0012403C" w:rsidRPr="00F9351B">
        <w:rPr>
          <w:rFonts w:ascii="Times New Roman" w:hAnsi="Times New Roman" w:cs="Times New Roman"/>
          <w:lang w:val="en-GB"/>
        </w:rPr>
        <w:t>discrepancies in extension</w:t>
      </w:r>
      <w:r w:rsidR="001716A8" w:rsidRPr="00F9351B">
        <w:rPr>
          <w:rFonts w:ascii="Times New Roman" w:hAnsi="Times New Roman" w:cs="Times New Roman"/>
          <w:lang w:val="en-GB"/>
        </w:rPr>
        <w:t xml:space="preserve"> consistently exist between </w:t>
      </w:r>
      <w:r w:rsidR="0012403C" w:rsidRPr="00F9351B">
        <w:rPr>
          <w:rFonts w:ascii="Times New Roman" w:hAnsi="Times New Roman" w:cs="Times New Roman"/>
          <w:lang w:val="en-GB"/>
        </w:rPr>
        <w:t xml:space="preserve">the crust as a whole and the </w:t>
      </w:r>
      <w:r w:rsidR="001716A8" w:rsidRPr="00F9351B">
        <w:rPr>
          <w:rFonts w:ascii="Times New Roman" w:hAnsi="Times New Roman" w:cs="Times New Roman"/>
          <w:lang w:val="en-GB"/>
        </w:rPr>
        <w:t>upper and lower crust</w:t>
      </w:r>
      <w:r w:rsidR="0012403C" w:rsidRPr="00F9351B">
        <w:rPr>
          <w:rFonts w:ascii="Times New Roman" w:hAnsi="Times New Roman" w:cs="Times New Roman"/>
          <w:lang w:val="en-GB"/>
        </w:rPr>
        <w:t>,</w:t>
      </w:r>
      <w:r w:rsidR="00820FAD" w:rsidRPr="00F9351B">
        <w:rPr>
          <w:rFonts w:ascii="Times New Roman" w:hAnsi="Times New Roman" w:cs="Times New Roman"/>
          <w:lang w:val="en-GB"/>
        </w:rPr>
        <w:t xml:space="preserve"> and </w:t>
      </w:r>
      <w:r w:rsidR="00BF2F30" w:rsidRPr="00F9351B">
        <w:rPr>
          <w:rFonts w:ascii="Times New Roman" w:hAnsi="Times New Roman" w:cs="Times New Roman"/>
          <w:lang w:val="en-GB"/>
        </w:rPr>
        <w:t xml:space="preserve">that the </w:t>
      </w:r>
      <w:r w:rsidR="000854F2" w:rsidRPr="00F9351B">
        <w:rPr>
          <w:rFonts w:ascii="Times New Roman" w:hAnsi="Times New Roman" w:cs="Times New Roman"/>
          <w:lang w:val="en-GB"/>
        </w:rPr>
        <w:t xml:space="preserve">entire </w:t>
      </w:r>
      <w:r w:rsidR="00BF2F30" w:rsidRPr="00F9351B">
        <w:rPr>
          <w:rFonts w:ascii="Times New Roman" w:hAnsi="Times New Roman" w:cs="Times New Roman"/>
          <w:lang w:val="en-GB"/>
        </w:rPr>
        <w:t xml:space="preserve">crust </w:t>
      </w:r>
      <w:r w:rsidR="00131667" w:rsidRPr="00F9351B">
        <w:rPr>
          <w:rFonts w:ascii="Times New Roman" w:hAnsi="Times New Roman" w:cs="Times New Roman"/>
          <w:lang w:val="en-GB"/>
        </w:rPr>
        <w:t>of the Ross</w:t>
      </w:r>
      <w:r w:rsidR="00BF2F30" w:rsidRPr="00F9351B">
        <w:rPr>
          <w:rFonts w:ascii="Times New Roman" w:hAnsi="Times New Roman" w:cs="Times New Roman"/>
          <w:lang w:val="en-GB"/>
        </w:rPr>
        <w:t xml:space="preserve"> Sea may</w:t>
      </w:r>
      <w:r w:rsidR="0012403C" w:rsidRPr="00F9351B">
        <w:rPr>
          <w:rFonts w:ascii="Times New Roman" w:hAnsi="Times New Roman" w:cs="Times New Roman"/>
          <w:lang w:val="en-GB"/>
        </w:rPr>
        <w:t xml:space="preserve"> have</w:t>
      </w:r>
      <w:r w:rsidR="00BF2F30" w:rsidRPr="00F9351B">
        <w:rPr>
          <w:rFonts w:ascii="Times New Roman" w:hAnsi="Times New Roman" w:cs="Times New Roman"/>
          <w:lang w:val="en-GB"/>
        </w:rPr>
        <w:t xml:space="preserve"> experience</w:t>
      </w:r>
      <w:r w:rsidR="0012403C" w:rsidRPr="00F9351B">
        <w:rPr>
          <w:rFonts w:ascii="Times New Roman" w:hAnsi="Times New Roman" w:cs="Times New Roman"/>
          <w:lang w:val="en-GB"/>
        </w:rPr>
        <w:t>d</w:t>
      </w:r>
      <w:r w:rsidR="00BF2F30" w:rsidRPr="00F9351B">
        <w:rPr>
          <w:rFonts w:ascii="Times New Roman" w:hAnsi="Times New Roman" w:cs="Times New Roman"/>
          <w:lang w:val="en-GB"/>
        </w:rPr>
        <w:t xml:space="preserve"> </w:t>
      </w:r>
      <w:proofErr w:type="spellStart"/>
      <w:r w:rsidR="00BF2F30" w:rsidRPr="00F9351B">
        <w:rPr>
          <w:rFonts w:ascii="Times New Roman" w:hAnsi="Times New Roman" w:cs="Times New Roman"/>
          <w:lang w:val="en-GB"/>
        </w:rPr>
        <w:t>nonuniform</w:t>
      </w:r>
      <w:proofErr w:type="spellEnd"/>
      <w:r w:rsidR="00BF2F30" w:rsidRPr="00F9351B">
        <w:rPr>
          <w:rFonts w:ascii="Times New Roman" w:hAnsi="Times New Roman" w:cs="Times New Roman"/>
          <w:lang w:val="en-GB"/>
        </w:rPr>
        <w:t xml:space="preserve"> thinning</w:t>
      </w:r>
      <w:ins w:id="228" w:author="ji appple" w:date="2018-07-18T14:53:00Z">
        <w:r w:rsidR="005D2CB2">
          <w:rPr>
            <w:rFonts w:ascii="Times New Roman" w:hAnsi="Times New Roman" w:cs="Times New Roman"/>
            <w:lang w:val="en-GB"/>
          </w:rPr>
          <w:t>. The</w:t>
        </w:r>
      </w:ins>
      <w:del w:id="229" w:author="ji appple" w:date="2018-07-18T14:53:00Z">
        <w:r w:rsidR="00B2116A" w:rsidRPr="00F9351B" w:rsidDel="005D2CB2">
          <w:rPr>
            <w:rFonts w:ascii="Times New Roman" w:hAnsi="Times New Roman" w:cs="Times New Roman"/>
            <w:lang w:val="en-GB"/>
          </w:rPr>
          <w:delText>;</w:delText>
        </w:r>
      </w:del>
      <w:r w:rsidR="00B2116A" w:rsidRPr="00F9351B">
        <w:rPr>
          <w:rFonts w:ascii="Times New Roman" w:hAnsi="Times New Roman" w:cs="Times New Roman"/>
          <w:lang w:val="en-GB"/>
        </w:rPr>
        <w:t xml:space="preserve"> </w:t>
      </w:r>
      <w:del w:id="230" w:author="ji appple" w:date="2018-07-18T14:53:00Z">
        <w:r w:rsidR="00B2116A" w:rsidRPr="00F9351B" w:rsidDel="005D2CB2">
          <w:rPr>
            <w:rFonts w:ascii="Times New Roman" w:hAnsi="Times New Roman" w:cs="Times New Roman"/>
            <w:lang w:val="en-GB"/>
          </w:rPr>
          <w:delText xml:space="preserve">this </w:delText>
        </w:r>
      </w:del>
      <w:r w:rsidR="00B2116A" w:rsidRPr="00F9351B">
        <w:rPr>
          <w:rFonts w:ascii="Times New Roman" w:hAnsi="Times New Roman" w:cs="Times New Roman"/>
          <w:lang w:val="en-GB"/>
        </w:rPr>
        <w:t xml:space="preserve">mechanism </w:t>
      </w:r>
      <w:ins w:id="231" w:author="ji appple" w:date="2018-07-18T14:54:00Z">
        <w:r w:rsidR="005D2CB2">
          <w:rPr>
            <w:rFonts w:ascii="Times New Roman" w:hAnsi="Times New Roman" w:cs="Times New Roman"/>
            <w:lang w:val="en-GB"/>
          </w:rPr>
          <w:t xml:space="preserve">responsible </w:t>
        </w:r>
      </w:ins>
      <w:r w:rsidR="00B2116A" w:rsidRPr="00F9351B">
        <w:rPr>
          <w:rFonts w:ascii="Times New Roman" w:hAnsi="Times New Roman" w:cs="Times New Roman"/>
          <w:lang w:val="en-GB"/>
        </w:rPr>
        <w:t xml:space="preserve">is </w:t>
      </w:r>
      <w:del w:id="232" w:author="ji appple" w:date="2018-07-18T14:54:00Z">
        <w:r w:rsidR="00B2116A" w:rsidRPr="00F9351B" w:rsidDel="005D2CB2">
          <w:rPr>
            <w:rFonts w:ascii="Times New Roman" w:hAnsi="Times New Roman" w:cs="Times New Roman"/>
            <w:lang w:val="en-GB"/>
          </w:rPr>
          <w:delText>known as</w:delText>
        </w:r>
        <w:r w:rsidR="00BF2F30" w:rsidRPr="00F9351B" w:rsidDel="005D2CB2">
          <w:rPr>
            <w:rFonts w:ascii="Times New Roman" w:hAnsi="Times New Roman" w:cs="Times New Roman"/>
            <w:lang w:val="en-GB"/>
          </w:rPr>
          <w:delText xml:space="preserve"> </w:delText>
        </w:r>
      </w:del>
      <w:r w:rsidR="00BF2F30" w:rsidRPr="00F9351B">
        <w:rPr>
          <w:rFonts w:ascii="Times New Roman" w:hAnsi="Times New Roman" w:cs="Times New Roman"/>
          <w:lang w:val="en-GB"/>
        </w:rPr>
        <w:t>depth-dependent stretching</w:t>
      </w:r>
      <w:r w:rsidR="00995798" w:rsidRPr="00F9351B">
        <w:rPr>
          <w:rFonts w:ascii="Times New Roman" w:hAnsi="Times New Roman" w:cs="Times New Roman"/>
          <w:lang w:val="en-GB"/>
        </w:rPr>
        <w:t xml:space="preserve"> </w:t>
      </w:r>
      <w:r w:rsidR="004B42EF">
        <w:rPr>
          <w:rFonts w:ascii="Times New Roman" w:hAnsi="Times New Roman" w:cs="Times New Roman"/>
          <w:noProof/>
          <w:lang w:val="en-GB"/>
        </w:rPr>
        <w:t>(Davis &amp; Kusznir 2004; Reston 2007; Crosby</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2011)</w:t>
      </w:r>
      <w:r w:rsidR="00BF2F30" w:rsidRPr="00F9351B">
        <w:rPr>
          <w:rFonts w:ascii="Times New Roman" w:hAnsi="Times New Roman" w:cs="Times New Roman"/>
          <w:lang w:val="en-GB"/>
        </w:rPr>
        <w:t>.</w:t>
      </w:r>
    </w:p>
    <w:p w14:paraId="525A905C" w14:textId="24287244" w:rsidR="002C347B" w:rsidRPr="00FD5382" w:rsidRDefault="002C347B" w:rsidP="002C347B">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[Figure 1</w:t>
      </w:r>
      <w:r>
        <w:rPr>
          <w:rFonts w:ascii="Times New Roman" w:hAnsi="Times New Roman" w:cs="Times New Roman"/>
          <w:lang w:val="en-GB"/>
        </w:rPr>
        <w:t>0</w:t>
      </w:r>
      <w:r w:rsidRPr="00F15A3A">
        <w:rPr>
          <w:rFonts w:ascii="Times New Roman" w:hAnsi="Times New Roman" w:cs="Times New Roman"/>
          <w:lang w:val="en-GB"/>
        </w:rPr>
        <w:t xml:space="preserve"> near here]</w:t>
      </w:r>
    </w:p>
    <w:p w14:paraId="37DD14D6" w14:textId="6F9F9611" w:rsidR="00FF2D2A" w:rsidRPr="00F9351B" w:rsidRDefault="00B2116A" w:rsidP="00254356">
      <w:pPr>
        <w:spacing w:line="480" w:lineRule="auto"/>
        <w:ind w:firstLine="720"/>
        <w:contextualSpacing/>
        <w:rPr>
          <w:rFonts w:ascii="Times New Roman" w:hAnsi="Times New Roman" w:cs="Times New Roman"/>
          <w:lang w:val="en-GB"/>
        </w:rPr>
      </w:pPr>
      <w:r w:rsidRPr="00F9351B">
        <w:rPr>
          <w:rFonts w:ascii="Times New Roman" w:hAnsi="Times New Roman" w:cs="Times New Roman"/>
          <w:lang w:val="en-GB"/>
        </w:rPr>
        <w:t>Such discrepancies in extension have been noted</w:t>
      </w:r>
      <w:r w:rsidR="00FA4C41" w:rsidRPr="00F9351B">
        <w:rPr>
          <w:rFonts w:ascii="Times New Roman" w:hAnsi="Times New Roman" w:cs="Times New Roman"/>
          <w:lang w:val="en-GB"/>
        </w:rPr>
        <w:t xml:space="preserve"> </w:t>
      </w:r>
      <w:r w:rsidR="003B47DB" w:rsidRPr="00F9351B">
        <w:rPr>
          <w:rFonts w:ascii="Times New Roman" w:hAnsi="Times New Roman" w:cs="Times New Roman"/>
          <w:lang w:val="en-GB"/>
        </w:rPr>
        <w:t xml:space="preserve">in many </w:t>
      </w:r>
      <w:r w:rsidR="00AA34BB" w:rsidRPr="00F9351B">
        <w:rPr>
          <w:rFonts w:ascii="Times New Roman" w:hAnsi="Times New Roman" w:cs="Times New Roman"/>
          <w:lang w:val="en-GB"/>
        </w:rPr>
        <w:t>other rifted margins globally</w:t>
      </w:r>
      <w:r w:rsidRPr="00F9351B">
        <w:rPr>
          <w:rFonts w:ascii="Times New Roman" w:hAnsi="Times New Roman" w:cs="Times New Roman"/>
          <w:lang w:val="en-GB"/>
        </w:rPr>
        <w:t>; examples include</w:t>
      </w:r>
      <w:r w:rsidR="00A64EDC" w:rsidRPr="00F9351B">
        <w:rPr>
          <w:rFonts w:ascii="Times New Roman" w:hAnsi="Times New Roman" w:cs="Times New Roman"/>
          <w:lang w:val="en-GB"/>
        </w:rPr>
        <w:t xml:space="preserve"> </w:t>
      </w:r>
      <w:r w:rsidRPr="00F9351B">
        <w:rPr>
          <w:rFonts w:ascii="Times New Roman" w:hAnsi="Times New Roman" w:cs="Times New Roman"/>
          <w:lang w:val="en-GB"/>
        </w:rPr>
        <w:t xml:space="preserve">the </w:t>
      </w:r>
      <w:r w:rsidR="00610122">
        <w:rPr>
          <w:rFonts w:ascii="Times New Roman" w:hAnsi="Times New Roman" w:cs="Times New Roman"/>
          <w:lang w:val="en-GB"/>
        </w:rPr>
        <w:t xml:space="preserve">South </w:t>
      </w:r>
      <w:r w:rsidR="003B47DB" w:rsidRPr="00F9351B">
        <w:rPr>
          <w:rFonts w:ascii="Times New Roman" w:hAnsi="Times New Roman" w:cs="Times New Roman"/>
          <w:lang w:val="en-GB"/>
        </w:rPr>
        <w:t xml:space="preserve">China </w:t>
      </w:r>
      <w:r w:rsidR="00AD4797" w:rsidRPr="00F9351B">
        <w:rPr>
          <w:rFonts w:ascii="Times New Roman" w:hAnsi="Times New Roman" w:cs="Times New Roman"/>
          <w:lang w:val="en-GB"/>
        </w:rPr>
        <w:t xml:space="preserve">margin </w:t>
      </w:r>
      <w:r w:rsidR="004B42EF">
        <w:rPr>
          <w:rFonts w:ascii="Times New Roman" w:hAnsi="Times New Roman" w:cs="Times New Roman"/>
          <w:noProof/>
          <w:lang w:val="en-GB"/>
        </w:rPr>
        <w:t>(Clift &amp; Lin 2001)</w:t>
      </w:r>
      <w:r w:rsidR="009D67F8" w:rsidRPr="00F9351B">
        <w:rPr>
          <w:rFonts w:ascii="Times New Roman" w:hAnsi="Times New Roman" w:cs="Times New Roman"/>
          <w:lang w:val="en-GB"/>
        </w:rPr>
        <w:t>,</w:t>
      </w:r>
      <w:r w:rsidR="003B47DB" w:rsidRPr="00F9351B">
        <w:rPr>
          <w:rFonts w:ascii="Times New Roman" w:hAnsi="Times New Roman" w:cs="Times New Roman"/>
          <w:lang w:val="en-GB"/>
        </w:rPr>
        <w:t xml:space="preserve"> </w:t>
      </w:r>
      <w:r w:rsidRPr="00F9351B">
        <w:rPr>
          <w:rFonts w:ascii="Times New Roman" w:hAnsi="Times New Roman" w:cs="Times New Roman"/>
          <w:lang w:val="en-GB"/>
        </w:rPr>
        <w:t xml:space="preserve">the </w:t>
      </w:r>
      <w:r w:rsidR="003B47DB" w:rsidRPr="00F9351B">
        <w:rPr>
          <w:rFonts w:ascii="Times New Roman" w:hAnsi="Times New Roman" w:cs="Times New Roman"/>
          <w:lang w:val="en-GB"/>
        </w:rPr>
        <w:t>Iberia</w:t>
      </w:r>
      <w:r w:rsidR="009D67F8" w:rsidRPr="00F9351B">
        <w:rPr>
          <w:rFonts w:ascii="Times New Roman" w:hAnsi="Times New Roman" w:cs="Times New Roman"/>
          <w:lang w:val="en-GB"/>
        </w:rPr>
        <w:t>n margin</w:t>
      </w:r>
      <w:r w:rsidR="003B47DB" w:rsidRPr="00F9351B">
        <w:rPr>
          <w:rFonts w:ascii="Times New Roman" w:hAnsi="Times New Roman" w:cs="Times New Roman"/>
          <w:lang w:val="en-GB"/>
        </w:rPr>
        <w:t xml:space="preserve"> and </w:t>
      </w:r>
      <w:r w:rsidRPr="00F9351B">
        <w:rPr>
          <w:rFonts w:ascii="Times New Roman" w:hAnsi="Times New Roman" w:cs="Times New Roman"/>
          <w:lang w:val="en-GB"/>
        </w:rPr>
        <w:t xml:space="preserve">the </w:t>
      </w:r>
      <w:proofErr w:type="spellStart"/>
      <w:r w:rsidR="00BC2F03" w:rsidRPr="00F9351B">
        <w:rPr>
          <w:rFonts w:ascii="Times New Roman" w:hAnsi="Times New Roman" w:cs="Times New Roman"/>
          <w:lang w:val="en-GB"/>
        </w:rPr>
        <w:t>Vøring</w:t>
      </w:r>
      <w:proofErr w:type="spellEnd"/>
      <w:r w:rsidR="00BC2F03" w:rsidRPr="00F9351B">
        <w:rPr>
          <w:rFonts w:ascii="Times New Roman" w:hAnsi="Times New Roman" w:cs="Times New Roman"/>
          <w:lang w:val="en-GB"/>
        </w:rPr>
        <w:t xml:space="preserve"> rifted m</w:t>
      </w:r>
      <w:r w:rsidR="009D67F8" w:rsidRPr="00F9351B">
        <w:rPr>
          <w:rFonts w:ascii="Times New Roman" w:hAnsi="Times New Roman" w:cs="Times New Roman"/>
          <w:lang w:val="en-GB"/>
        </w:rPr>
        <w:t>argin</w:t>
      </w:r>
      <w:r w:rsidR="0021387C" w:rsidRPr="00F9351B">
        <w:rPr>
          <w:rFonts w:ascii="Times New Roman" w:hAnsi="Times New Roman" w:cs="Times New Roman"/>
          <w:lang w:val="en-GB"/>
        </w:rPr>
        <w:t xml:space="preserve"> </w:t>
      </w:r>
      <w:r w:rsidR="004B42EF">
        <w:rPr>
          <w:rFonts w:ascii="Times New Roman" w:hAnsi="Times New Roman" w:cs="Times New Roman"/>
          <w:noProof/>
          <w:lang w:val="en-GB"/>
        </w:rPr>
        <w:t>(Roberts</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1997; Davis &amp; Kusznir 2004)</w:t>
      </w:r>
      <w:r w:rsidR="009D67F8" w:rsidRPr="00F9351B">
        <w:rPr>
          <w:rFonts w:ascii="Times New Roman" w:hAnsi="Times New Roman" w:cs="Times New Roman"/>
          <w:lang w:val="en-GB"/>
        </w:rPr>
        <w:t>.</w:t>
      </w:r>
      <w:r w:rsidR="005714E3" w:rsidRPr="00F9351B">
        <w:rPr>
          <w:rFonts w:ascii="Times New Roman" w:hAnsi="Times New Roman" w:cs="Times New Roman"/>
          <w:lang w:val="en-GB"/>
        </w:rPr>
        <w:t xml:space="preserve"> </w:t>
      </w:r>
      <w:r w:rsidR="003933EF" w:rsidRPr="00F9351B">
        <w:rPr>
          <w:rFonts w:ascii="Times New Roman" w:hAnsi="Times New Roman" w:cs="Times New Roman"/>
          <w:lang w:val="en-GB"/>
        </w:rPr>
        <w:t xml:space="preserve">There are </w:t>
      </w:r>
      <w:r w:rsidR="007B5DBB" w:rsidRPr="00F9351B">
        <w:rPr>
          <w:rFonts w:ascii="Times New Roman" w:hAnsi="Times New Roman" w:cs="Times New Roman"/>
          <w:lang w:val="en-GB"/>
        </w:rPr>
        <w:t>a few</w:t>
      </w:r>
      <w:r w:rsidR="00A45FB2" w:rsidRPr="00F9351B">
        <w:rPr>
          <w:rFonts w:ascii="Times New Roman" w:hAnsi="Times New Roman" w:cs="Times New Roman"/>
          <w:lang w:val="en-GB"/>
        </w:rPr>
        <w:t xml:space="preserve"> possibilities to explain the causes</w:t>
      </w:r>
      <w:r w:rsidR="003933EF" w:rsidRPr="00F9351B">
        <w:rPr>
          <w:rFonts w:ascii="Times New Roman" w:hAnsi="Times New Roman" w:cs="Times New Roman"/>
          <w:lang w:val="en-GB"/>
        </w:rPr>
        <w:t>.</w:t>
      </w:r>
      <w:r w:rsidR="00A45FB2" w:rsidRPr="00F9351B">
        <w:rPr>
          <w:rFonts w:ascii="Times New Roman" w:hAnsi="Times New Roman" w:cs="Times New Roman"/>
          <w:lang w:val="en-GB"/>
        </w:rPr>
        <w:t xml:space="preserve"> </w:t>
      </w:r>
      <w:r w:rsidR="004B42EF">
        <w:rPr>
          <w:rFonts w:ascii="Times New Roman" w:hAnsi="Times New Roman" w:cs="Times New Roman"/>
          <w:noProof/>
          <w:lang w:val="en-GB"/>
        </w:rPr>
        <w:t>Morley &amp; Westaway (2006)</w:t>
      </w:r>
      <w:r w:rsidR="00172D15" w:rsidRPr="00F9351B">
        <w:rPr>
          <w:rFonts w:ascii="Times New Roman" w:hAnsi="Times New Roman" w:cs="Times New Roman"/>
          <w:lang w:val="en-GB"/>
        </w:rPr>
        <w:t xml:space="preserve"> c</w:t>
      </w:r>
      <w:r w:rsidR="00A45FB2" w:rsidRPr="00F9351B">
        <w:rPr>
          <w:rFonts w:ascii="Times New Roman" w:hAnsi="Times New Roman" w:cs="Times New Roman"/>
          <w:lang w:val="en-GB"/>
        </w:rPr>
        <w:t xml:space="preserve">laim that </w:t>
      </w:r>
      <w:r w:rsidR="00FF2D2A" w:rsidRPr="00F9351B">
        <w:rPr>
          <w:rFonts w:ascii="Times New Roman" w:hAnsi="Times New Roman" w:cs="Times New Roman"/>
          <w:lang w:val="en-GB"/>
        </w:rPr>
        <w:t xml:space="preserve">depth-dependent stretching can be explained as a consequence of </w:t>
      </w:r>
      <w:r w:rsidR="006E64AB" w:rsidRPr="00F9351B">
        <w:rPr>
          <w:rFonts w:ascii="Times New Roman" w:hAnsi="Times New Roman" w:cs="Times New Roman"/>
          <w:lang w:val="en-GB"/>
        </w:rPr>
        <w:t xml:space="preserve">post-rift </w:t>
      </w:r>
      <w:r w:rsidR="00FF2D2A" w:rsidRPr="00F9351B">
        <w:rPr>
          <w:rFonts w:ascii="Times New Roman" w:hAnsi="Times New Roman" w:cs="Times New Roman"/>
          <w:lang w:val="en-GB"/>
        </w:rPr>
        <w:t>subside</w:t>
      </w:r>
      <w:r w:rsidR="00166F8F">
        <w:rPr>
          <w:rFonts w:ascii="Times New Roman" w:hAnsi="Times New Roman" w:cs="Times New Roman"/>
          <w:lang w:val="en-GB"/>
        </w:rPr>
        <w:t>nce involving</w:t>
      </w:r>
      <w:r w:rsidR="00FF2D2A" w:rsidRPr="00F9351B">
        <w:rPr>
          <w:rFonts w:ascii="Times New Roman" w:hAnsi="Times New Roman" w:cs="Times New Roman"/>
          <w:lang w:val="en-GB"/>
        </w:rPr>
        <w:t xml:space="preserve"> the </w:t>
      </w:r>
      <w:r w:rsidR="009D172A" w:rsidRPr="00F9351B">
        <w:rPr>
          <w:rFonts w:ascii="Times New Roman" w:hAnsi="Times New Roman" w:cs="Times New Roman"/>
          <w:lang w:val="en-GB"/>
        </w:rPr>
        <w:t>flow of</w:t>
      </w:r>
      <w:r w:rsidRPr="00F9351B">
        <w:rPr>
          <w:rFonts w:ascii="Times New Roman" w:hAnsi="Times New Roman" w:cs="Times New Roman"/>
          <w:lang w:val="en-GB"/>
        </w:rPr>
        <w:t xml:space="preserve"> the</w:t>
      </w:r>
      <w:r w:rsidR="009D172A" w:rsidRPr="00F9351B">
        <w:rPr>
          <w:rFonts w:ascii="Times New Roman" w:hAnsi="Times New Roman" w:cs="Times New Roman"/>
          <w:lang w:val="en-GB"/>
        </w:rPr>
        <w:t xml:space="preserve"> </w:t>
      </w:r>
      <w:r w:rsidR="00A45FB2" w:rsidRPr="00F9351B">
        <w:rPr>
          <w:rFonts w:ascii="Times New Roman" w:hAnsi="Times New Roman" w:cs="Times New Roman"/>
          <w:lang w:val="en-GB"/>
        </w:rPr>
        <w:t>lower crust</w:t>
      </w:r>
      <w:r w:rsidR="007D43B4" w:rsidRPr="00F9351B">
        <w:rPr>
          <w:rFonts w:ascii="Times New Roman" w:hAnsi="Times New Roman" w:cs="Times New Roman"/>
          <w:lang w:val="en-GB"/>
        </w:rPr>
        <w:t>.</w:t>
      </w:r>
      <w:r w:rsidR="00787B5E" w:rsidRPr="00F9351B">
        <w:rPr>
          <w:rFonts w:ascii="Times New Roman" w:hAnsi="Times New Roman" w:cs="Times New Roman"/>
          <w:lang w:val="en-GB"/>
        </w:rPr>
        <w:t xml:space="preserve"> Based on the results of a coupled modelling technique, they conclude that</w:t>
      </w:r>
      <w:r w:rsidR="00A551E3" w:rsidRPr="00F9351B">
        <w:rPr>
          <w:rFonts w:ascii="Times New Roman" w:hAnsi="Times New Roman" w:cs="Times New Roman"/>
          <w:lang w:val="en-GB"/>
        </w:rPr>
        <w:t xml:space="preserve"> a</w:t>
      </w:r>
      <w:r w:rsidR="00FF2D2A" w:rsidRPr="00F9351B">
        <w:rPr>
          <w:rFonts w:ascii="Times New Roman" w:hAnsi="Times New Roman" w:cs="Times New Roman"/>
          <w:lang w:val="en-GB"/>
        </w:rPr>
        <w:t xml:space="preserve"> </w:t>
      </w:r>
      <w:r w:rsidR="00787B5E" w:rsidRPr="00F9351B">
        <w:rPr>
          <w:rFonts w:ascii="Times New Roman" w:hAnsi="Times New Roman" w:cs="Times New Roman"/>
          <w:lang w:val="en-GB"/>
        </w:rPr>
        <w:t xml:space="preserve">lateral pressure </w:t>
      </w:r>
      <w:r w:rsidR="00721261" w:rsidRPr="00F9351B">
        <w:rPr>
          <w:rFonts w:ascii="Times New Roman" w:hAnsi="Times New Roman" w:cs="Times New Roman"/>
          <w:lang w:val="en-GB"/>
        </w:rPr>
        <w:t>gradient</w:t>
      </w:r>
      <w:r w:rsidR="00A551E3" w:rsidRPr="00F9351B">
        <w:rPr>
          <w:rFonts w:ascii="Times New Roman" w:hAnsi="Times New Roman" w:cs="Times New Roman"/>
          <w:lang w:val="en-GB"/>
        </w:rPr>
        <w:t xml:space="preserve"> produced by</w:t>
      </w:r>
      <w:r w:rsidR="006F1196" w:rsidRPr="00F9351B">
        <w:rPr>
          <w:rFonts w:ascii="Times New Roman" w:hAnsi="Times New Roman" w:cs="Times New Roman"/>
          <w:lang w:val="en-GB"/>
        </w:rPr>
        <w:t xml:space="preserve"> </w:t>
      </w:r>
      <w:r w:rsidR="00721261" w:rsidRPr="00F9351B">
        <w:rPr>
          <w:rFonts w:ascii="Times New Roman" w:hAnsi="Times New Roman" w:cs="Times New Roman"/>
          <w:lang w:val="en-GB"/>
        </w:rPr>
        <w:t>surface processes</w:t>
      </w:r>
      <w:r w:rsidR="00A15AC3" w:rsidRPr="00F9351B">
        <w:rPr>
          <w:rFonts w:ascii="Times New Roman" w:hAnsi="Times New Roman" w:cs="Times New Roman"/>
          <w:lang w:val="en-GB"/>
        </w:rPr>
        <w:t xml:space="preserve"> drove</w:t>
      </w:r>
      <w:r w:rsidRPr="00F9351B">
        <w:rPr>
          <w:rFonts w:ascii="Times New Roman" w:hAnsi="Times New Roman" w:cs="Times New Roman"/>
          <w:lang w:val="en-GB"/>
        </w:rPr>
        <w:t xml:space="preserve"> the lower crust to</w:t>
      </w:r>
      <w:r w:rsidR="00787B5E" w:rsidRPr="00F9351B">
        <w:rPr>
          <w:rFonts w:ascii="Times New Roman" w:hAnsi="Times New Roman" w:cs="Times New Roman"/>
          <w:lang w:val="en-GB"/>
        </w:rPr>
        <w:t xml:space="preserve"> flow </w:t>
      </w:r>
      <w:r w:rsidR="00A15AC3" w:rsidRPr="00F9351B">
        <w:rPr>
          <w:rFonts w:ascii="Times New Roman" w:hAnsi="Times New Roman" w:cs="Times New Roman"/>
          <w:lang w:val="en-GB"/>
        </w:rPr>
        <w:t xml:space="preserve">out from </w:t>
      </w:r>
      <w:r w:rsidR="00787B5E" w:rsidRPr="00F9351B">
        <w:rPr>
          <w:rFonts w:ascii="Times New Roman" w:hAnsi="Times New Roman" w:cs="Times New Roman"/>
          <w:lang w:val="en-GB"/>
        </w:rPr>
        <w:t xml:space="preserve">beneath the </w:t>
      </w:r>
      <w:r w:rsidR="00A15AC3" w:rsidRPr="00F9351B">
        <w:rPr>
          <w:rFonts w:ascii="Times New Roman" w:hAnsi="Times New Roman" w:cs="Times New Roman"/>
          <w:lang w:val="en-GB"/>
        </w:rPr>
        <w:t xml:space="preserve">basin, further </w:t>
      </w:r>
      <w:r w:rsidR="00A15AC3" w:rsidRPr="00F9351B">
        <w:rPr>
          <w:rFonts w:ascii="Times New Roman" w:hAnsi="Times New Roman" w:cs="Times New Roman"/>
          <w:lang w:val="en-GB"/>
        </w:rPr>
        <w:lastRenderedPageBreak/>
        <w:t>thinning the crust by several</w:t>
      </w:r>
      <w:r w:rsidR="00A64EDC" w:rsidRPr="00F9351B">
        <w:rPr>
          <w:rFonts w:ascii="Times New Roman" w:hAnsi="Times New Roman" w:cs="Times New Roman"/>
          <w:lang w:val="en-GB"/>
        </w:rPr>
        <w:t xml:space="preserve"> kilometre</w:t>
      </w:r>
      <w:r w:rsidR="00A15AC3" w:rsidRPr="00F9351B">
        <w:rPr>
          <w:rFonts w:ascii="Times New Roman" w:hAnsi="Times New Roman" w:cs="Times New Roman"/>
          <w:lang w:val="en-GB"/>
        </w:rPr>
        <w:t>s.</w:t>
      </w:r>
      <w:r w:rsidR="007D43B4" w:rsidRPr="00F9351B">
        <w:rPr>
          <w:rFonts w:ascii="Times New Roman" w:hAnsi="Times New Roman" w:cs="Times New Roman"/>
          <w:lang w:val="en-GB"/>
        </w:rPr>
        <w:t xml:space="preserve"> </w:t>
      </w:r>
      <w:r w:rsidR="004B42EF">
        <w:rPr>
          <w:rFonts w:ascii="Times New Roman" w:hAnsi="Times New Roman" w:cs="Times New Roman"/>
          <w:noProof/>
          <w:lang w:val="en-GB"/>
        </w:rPr>
        <w:t>Clift</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(2002)</w:t>
      </w:r>
      <w:r w:rsidR="00D241E4" w:rsidRPr="00F9351B">
        <w:rPr>
          <w:rFonts w:ascii="Times New Roman" w:hAnsi="Times New Roman" w:cs="Times New Roman"/>
          <w:lang w:val="en-GB"/>
        </w:rPr>
        <w:t xml:space="preserve"> also </w:t>
      </w:r>
      <w:r w:rsidR="006A48EA" w:rsidRPr="00F9351B">
        <w:rPr>
          <w:rFonts w:ascii="Times New Roman" w:hAnsi="Times New Roman" w:cs="Times New Roman"/>
          <w:lang w:val="en-GB"/>
        </w:rPr>
        <w:t>identified</w:t>
      </w:r>
      <w:r w:rsidR="007D79C3" w:rsidRPr="00F9351B">
        <w:rPr>
          <w:rFonts w:ascii="Times New Roman" w:hAnsi="Times New Roman" w:cs="Times New Roman"/>
          <w:lang w:val="en-GB"/>
        </w:rPr>
        <w:t xml:space="preserve"> </w:t>
      </w:r>
      <w:r w:rsidR="006A48EA" w:rsidRPr="00F9351B">
        <w:rPr>
          <w:rFonts w:ascii="Times New Roman" w:hAnsi="Times New Roman" w:cs="Times New Roman"/>
          <w:lang w:val="en-GB"/>
        </w:rPr>
        <w:t xml:space="preserve">weak, </w:t>
      </w:r>
      <w:r w:rsidR="007D79C3" w:rsidRPr="00F9351B">
        <w:rPr>
          <w:rFonts w:ascii="Times New Roman" w:hAnsi="Times New Roman" w:cs="Times New Roman"/>
          <w:lang w:val="en-GB"/>
        </w:rPr>
        <w:t>low-viscosity</w:t>
      </w:r>
      <w:r w:rsidR="00D241E4" w:rsidRPr="00F9351B">
        <w:rPr>
          <w:rFonts w:ascii="Times New Roman" w:hAnsi="Times New Roman" w:cs="Times New Roman"/>
          <w:lang w:val="en-GB"/>
        </w:rPr>
        <w:t xml:space="preserve"> lower crust </w:t>
      </w:r>
      <w:r w:rsidR="006A48EA" w:rsidRPr="00F9351B">
        <w:rPr>
          <w:rFonts w:ascii="Times New Roman" w:hAnsi="Times New Roman" w:cs="Times New Roman"/>
          <w:lang w:val="en-GB"/>
        </w:rPr>
        <w:t>along</w:t>
      </w:r>
      <w:r w:rsidR="00CC7ED6" w:rsidRPr="00F9351B">
        <w:rPr>
          <w:rFonts w:ascii="Times New Roman" w:hAnsi="Times New Roman" w:cs="Times New Roman"/>
          <w:lang w:val="en-GB"/>
        </w:rPr>
        <w:t xml:space="preserve"> the South China Margin.</w:t>
      </w:r>
      <w:r w:rsidR="006A48EA" w:rsidRPr="00F9351B">
        <w:rPr>
          <w:rFonts w:ascii="Times New Roman" w:hAnsi="Times New Roman" w:cs="Times New Roman"/>
          <w:lang w:val="en-GB"/>
        </w:rPr>
        <w:t xml:space="preserve"> </w:t>
      </w:r>
      <w:r w:rsidR="00AB1D12">
        <w:rPr>
          <w:rFonts w:ascii="Times New Roman" w:hAnsi="Times New Roman" w:cs="Times New Roman"/>
          <w:lang w:val="en-GB"/>
        </w:rPr>
        <w:t>T</w:t>
      </w:r>
      <w:r w:rsidR="00F20C37" w:rsidRPr="00F9351B">
        <w:rPr>
          <w:rFonts w:ascii="Times New Roman" w:hAnsi="Times New Roman" w:cs="Times New Roman"/>
          <w:lang w:val="en-GB"/>
        </w:rPr>
        <w:t xml:space="preserve">he </w:t>
      </w:r>
      <w:r w:rsidR="00AB1D12">
        <w:rPr>
          <w:rFonts w:ascii="Times New Roman" w:hAnsi="Times New Roman" w:cs="Times New Roman"/>
          <w:lang w:val="en-GB"/>
        </w:rPr>
        <w:t>variations of</w:t>
      </w:r>
      <w:r w:rsidR="00F20C37" w:rsidRPr="00F9351B">
        <w:rPr>
          <w:rFonts w:ascii="Times New Roman" w:hAnsi="Times New Roman" w:cs="Times New Roman"/>
          <w:lang w:val="en-GB"/>
        </w:rPr>
        <w:t xml:space="preserve"> the elastic effective thickness</w:t>
      </w:r>
      <w:r w:rsidR="00801F71" w:rsidRPr="00F9351B">
        <w:rPr>
          <w:rFonts w:ascii="Times New Roman" w:hAnsi="Times New Roman" w:cs="Times New Roman"/>
          <w:lang w:val="en-GB"/>
        </w:rPr>
        <w:t xml:space="preserve"> </w:t>
      </w:r>
      <w:r w:rsidR="006C25FB" w:rsidRPr="00F9351B">
        <w:rPr>
          <w:rFonts w:ascii="Times New Roman" w:hAnsi="Times New Roman" w:cs="Times New Roman"/>
          <w:lang w:val="en-GB"/>
        </w:rPr>
        <w:t>over the Ross</w:t>
      </w:r>
      <w:r w:rsidR="00F20C37" w:rsidRPr="00F9351B">
        <w:rPr>
          <w:rFonts w:ascii="Times New Roman" w:hAnsi="Times New Roman" w:cs="Times New Roman"/>
          <w:lang w:val="en-GB"/>
        </w:rPr>
        <w:t xml:space="preserve"> Sea show that the flexural rigidity in the central and eastern Ross Sea </w:t>
      </w:r>
      <w:r w:rsidR="006A48EA" w:rsidRPr="00F9351B">
        <w:rPr>
          <w:rFonts w:ascii="Times New Roman" w:hAnsi="Times New Roman" w:cs="Times New Roman"/>
          <w:lang w:val="en-GB"/>
        </w:rPr>
        <w:t xml:space="preserve">was </w:t>
      </w:r>
      <w:r w:rsidR="00D17B96" w:rsidRPr="00F9351B">
        <w:rPr>
          <w:rFonts w:ascii="Times New Roman" w:hAnsi="Times New Roman" w:cs="Times New Roman"/>
          <w:lang w:val="en-GB"/>
        </w:rPr>
        <w:t xml:space="preserve">relatively </w:t>
      </w:r>
      <w:r w:rsidR="006A48EA" w:rsidRPr="00F9351B">
        <w:rPr>
          <w:rFonts w:ascii="Times New Roman" w:hAnsi="Times New Roman" w:cs="Times New Roman"/>
          <w:lang w:val="en-GB"/>
        </w:rPr>
        <w:t>high</w:t>
      </w:r>
      <w:r w:rsidR="00FD5382">
        <w:rPr>
          <w:rFonts w:ascii="Times New Roman" w:hAnsi="Times New Roman" w:cs="Times New Roman"/>
          <w:lang w:val="en-GB"/>
        </w:rPr>
        <w:t xml:space="preserve"> </w:t>
      </w:r>
      <w:r w:rsidR="00F20C37" w:rsidRPr="00F9351B">
        <w:rPr>
          <w:rFonts w:ascii="Times New Roman" w:hAnsi="Times New Roman" w:cs="Times New Roman"/>
          <w:lang w:val="en-GB"/>
        </w:rPr>
        <w:t xml:space="preserve">when the </w:t>
      </w:r>
      <w:proofErr w:type="spellStart"/>
      <w:r w:rsidR="00D17B96" w:rsidRPr="00F9351B">
        <w:rPr>
          <w:rFonts w:ascii="Times New Roman" w:hAnsi="Times New Roman" w:cs="Times New Roman"/>
          <w:lang w:val="en-GB"/>
        </w:rPr>
        <w:t>Cenozoic</w:t>
      </w:r>
      <w:proofErr w:type="spellEnd"/>
      <w:r w:rsidR="00D17B96" w:rsidRPr="00F9351B">
        <w:rPr>
          <w:rFonts w:ascii="Times New Roman" w:hAnsi="Times New Roman" w:cs="Times New Roman"/>
          <w:lang w:val="en-GB"/>
        </w:rPr>
        <w:t xml:space="preserve"> </w:t>
      </w:r>
      <w:r w:rsidR="00F20C37" w:rsidRPr="00F9351B">
        <w:rPr>
          <w:rFonts w:ascii="Times New Roman" w:hAnsi="Times New Roman" w:cs="Times New Roman"/>
          <w:lang w:val="en-GB"/>
        </w:rPr>
        <w:t>loadings occurred</w:t>
      </w:r>
      <w:r w:rsidR="00AB1D12">
        <w:rPr>
          <w:rFonts w:ascii="Times New Roman" w:hAnsi="Times New Roman" w:cs="Times New Roman"/>
          <w:lang w:val="en-GB"/>
        </w:rPr>
        <w:t xml:space="preserve"> (</w:t>
      </w:r>
      <w:r w:rsidR="00AB1D12">
        <w:rPr>
          <w:rFonts w:ascii="Times New Roman" w:hAnsi="Times New Roman" w:cs="Times New Roman"/>
          <w:noProof/>
          <w:lang w:val="en-GB"/>
        </w:rPr>
        <w:t>Ji</w:t>
      </w:r>
      <w:r w:rsidR="00AB1D12" w:rsidRPr="004B42EF">
        <w:rPr>
          <w:rFonts w:ascii="Times New Roman" w:hAnsi="Times New Roman" w:cs="Times New Roman"/>
          <w:i/>
          <w:noProof/>
          <w:lang w:val="en-GB"/>
        </w:rPr>
        <w:t xml:space="preserve"> et al.</w:t>
      </w:r>
      <w:r w:rsidR="00AB1D12">
        <w:rPr>
          <w:rFonts w:ascii="Times New Roman" w:hAnsi="Times New Roman" w:cs="Times New Roman"/>
          <w:noProof/>
          <w:lang w:val="en-GB"/>
        </w:rPr>
        <w:t xml:space="preserve"> 2017)</w:t>
      </w:r>
      <w:r w:rsidR="00AC51A3" w:rsidRPr="00F9351B">
        <w:rPr>
          <w:rFonts w:ascii="Times New Roman" w:hAnsi="Times New Roman" w:cs="Times New Roman"/>
          <w:lang w:val="en-GB"/>
        </w:rPr>
        <w:t>; thus,</w:t>
      </w:r>
      <w:r w:rsidR="00B4210D" w:rsidRPr="00F9351B">
        <w:rPr>
          <w:rFonts w:ascii="Times New Roman" w:hAnsi="Times New Roman" w:cs="Times New Roman"/>
          <w:lang w:val="en-GB"/>
        </w:rPr>
        <w:t xml:space="preserve"> the lower crust </w:t>
      </w:r>
      <w:r w:rsidR="00AC51A3" w:rsidRPr="00F9351B">
        <w:rPr>
          <w:rFonts w:ascii="Times New Roman" w:hAnsi="Times New Roman" w:cs="Times New Roman"/>
          <w:lang w:val="en-GB"/>
        </w:rPr>
        <w:t>flowed with difficulty</w:t>
      </w:r>
      <w:r w:rsidR="00B40EB6" w:rsidRPr="00F9351B">
        <w:rPr>
          <w:rFonts w:ascii="Times New Roman" w:hAnsi="Times New Roman" w:cs="Times New Roman"/>
          <w:lang w:val="en-GB"/>
        </w:rPr>
        <w:t xml:space="preserve"> out of the basin driven by the sediment loading</w:t>
      </w:r>
      <w:r w:rsidR="00D17B96" w:rsidRPr="00F9351B">
        <w:rPr>
          <w:rFonts w:ascii="Times New Roman" w:hAnsi="Times New Roman" w:cs="Times New Roman"/>
          <w:lang w:val="en-GB"/>
        </w:rPr>
        <w:t xml:space="preserve"> </w:t>
      </w:r>
      <w:r w:rsidR="00AC51A3" w:rsidRPr="00F9351B">
        <w:rPr>
          <w:rFonts w:ascii="Times New Roman" w:hAnsi="Times New Roman" w:cs="Times New Roman"/>
          <w:lang w:val="en-GB"/>
        </w:rPr>
        <w:t>during</w:t>
      </w:r>
      <w:r w:rsidR="00FD5382">
        <w:rPr>
          <w:rFonts w:ascii="Times New Roman" w:hAnsi="Times New Roman" w:cs="Times New Roman"/>
          <w:lang w:val="en-GB"/>
        </w:rPr>
        <w:t xml:space="preserve"> </w:t>
      </w:r>
      <w:r w:rsidR="00D17B96" w:rsidRPr="00F9351B">
        <w:rPr>
          <w:rFonts w:ascii="Times New Roman" w:hAnsi="Times New Roman" w:cs="Times New Roman"/>
          <w:lang w:val="en-GB"/>
        </w:rPr>
        <w:t>the post-rift stage</w:t>
      </w:r>
      <w:r w:rsidR="006E64AB" w:rsidRPr="00F9351B">
        <w:rPr>
          <w:rFonts w:ascii="Times New Roman" w:hAnsi="Times New Roman" w:cs="Times New Roman"/>
          <w:lang w:val="en-GB"/>
        </w:rPr>
        <w:t>.</w:t>
      </w:r>
      <w:r w:rsidR="00D25277" w:rsidRPr="00F9351B">
        <w:rPr>
          <w:rFonts w:ascii="Times New Roman" w:hAnsi="Times New Roman" w:cs="Times New Roman"/>
          <w:lang w:val="en-GB"/>
        </w:rPr>
        <w:t xml:space="preserve"> </w:t>
      </w:r>
      <w:r w:rsidR="00074076" w:rsidRPr="00F9351B">
        <w:rPr>
          <w:rFonts w:ascii="Times New Roman" w:hAnsi="Times New Roman" w:cs="Times New Roman"/>
          <w:lang w:val="en-GB"/>
        </w:rPr>
        <w:t>Moreover, the effect of isostatic adjustment on the crust</w:t>
      </w:r>
      <w:r w:rsidR="00AC51A3" w:rsidRPr="00F9351B">
        <w:rPr>
          <w:rFonts w:ascii="Times New Roman" w:hAnsi="Times New Roman" w:cs="Times New Roman"/>
          <w:lang w:val="en-GB"/>
        </w:rPr>
        <w:t>, which</w:t>
      </w:r>
      <w:r w:rsidR="00302636" w:rsidRPr="00F9351B">
        <w:rPr>
          <w:rFonts w:ascii="Times New Roman" w:hAnsi="Times New Roman" w:cs="Times New Roman"/>
          <w:lang w:val="en-GB"/>
        </w:rPr>
        <w:t xml:space="preserve"> aids the outflow of lower crust</w:t>
      </w:r>
      <w:r w:rsidR="00AC51A3" w:rsidRPr="00F9351B">
        <w:rPr>
          <w:rFonts w:ascii="Times New Roman" w:hAnsi="Times New Roman" w:cs="Times New Roman"/>
          <w:lang w:val="en-GB"/>
        </w:rPr>
        <w:t>al material,</w:t>
      </w:r>
      <w:r w:rsidR="00302636" w:rsidRPr="00F9351B">
        <w:rPr>
          <w:rFonts w:ascii="Times New Roman" w:hAnsi="Times New Roman" w:cs="Times New Roman"/>
          <w:lang w:val="en-GB"/>
        </w:rPr>
        <w:t xml:space="preserve"> </w:t>
      </w:r>
      <w:r w:rsidR="00074076" w:rsidRPr="00F9351B">
        <w:rPr>
          <w:rFonts w:ascii="Times New Roman" w:hAnsi="Times New Roman" w:cs="Times New Roman"/>
          <w:lang w:val="en-GB"/>
        </w:rPr>
        <w:t>is very limit</w:t>
      </w:r>
      <w:r w:rsidR="00302636" w:rsidRPr="00F9351B">
        <w:rPr>
          <w:rFonts w:ascii="Times New Roman" w:hAnsi="Times New Roman" w:cs="Times New Roman"/>
          <w:lang w:val="en-GB"/>
        </w:rPr>
        <w:t xml:space="preserve">ed </w:t>
      </w:r>
      <w:r w:rsidR="00AC51A3" w:rsidRPr="00F9351B">
        <w:rPr>
          <w:rFonts w:ascii="Times New Roman" w:hAnsi="Times New Roman" w:cs="Times New Roman"/>
          <w:lang w:val="en-GB"/>
        </w:rPr>
        <w:t>given</w:t>
      </w:r>
      <w:r w:rsidR="00302636" w:rsidRPr="00F9351B">
        <w:rPr>
          <w:rFonts w:ascii="Times New Roman" w:hAnsi="Times New Roman" w:cs="Times New Roman"/>
          <w:lang w:val="en-GB"/>
        </w:rPr>
        <w:t xml:space="preserve"> high mechanical strength</w:t>
      </w:r>
      <w:r w:rsidR="00074076" w:rsidRPr="00F9351B">
        <w:rPr>
          <w:rFonts w:ascii="Times New Roman" w:hAnsi="Times New Roman" w:cs="Times New Roman"/>
          <w:lang w:val="en-GB"/>
        </w:rPr>
        <w:t xml:space="preserve">. </w:t>
      </w:r>
      <w:r w:rsidR="006E64AB" w:rsidRPr="00F9351B">
        <w:rPr>
          <w:rFonts w:ascii="Times New Roman" w:hAnsi="Times New Roman" w:cs="Times New Roman"/>
          <w:lang w:val="en-GB"/>
        </w:rPr>
        <w:t>W</w:t>
      </w:r>
      <w:r w:rsidR="006335B5" w:rsidRPr="00F9351B">
        <w:rPr>
          <w:rFonts w:ascii="Times New Roman" w:hAnsi="Times New Roman" w:cs="Times New Roman"/>
          <w:lang w:val="en-GB"/>
        </w:rPr>
        <w:t xml:space="preserve">e therefore discard the possibility that the </w:t>
      </w:r>
      <w:r w:rsidR="00AC51A3" w:rsidRPr="00F9351B">
        <w:rPr>
          <w:rFonts w:ascii="Times New Roman" w:hAnsi="Times New Roman" w:cs="Times New Roman"/>
          <w:lang w:val="en-GB"/>
        </w:rPr>
        <w:t>greater</w:t>
      </w:r>
      <w:r w:rsidR="00FD5382">
        <w:rPr>
          <w:rFonts w:ascii="Times New Roman" w:hAnsi="Times New Roman" w:cs="Times New Roman"/>
          <w:lang w:val="en-GB"/>
        </w:rPr>
        <w:t xml:space="preserve"> </w:t>
      </w:r>
      <w:r w:rsidR="006335B5" w:rsidRPr="00F9351B">
        <w:rPr>
          <w:rFonts w:ascii="Times New Roman" w:hAnsi="Times New Roman" w:cs="Times New Roman"/>
          <w:lang w:val="en-GB"/>
        </w:rPr>
        <w:t xml:space="preserve">extension in the lower crust than the upper crust is </w:t>
      </w:r>
      <w:r w:rsidR="00D1304A" w:rsidRPr="00F9351B">
        <w:rPr>
          <w:rFonts w:ascii="Times New Roman" w:hAnsi="Times New Roman" w:cs="Times New Roman"/>
          <w:lang w:val="en-GB"/>
        </w:rPr>
        <w:t>related to</w:t>
      </w:r>
      <w:r w:rsidR="00AC51A3" w:rsidRPr="00F9351B">
        <w:rPr>
          <w:rFonts w:ascii="Times New Roman" w:hAnsi="Times New Roman" w:cs="Times New Roman"/>
          <w:lang w:val="en-GB"/>
        </w:rPr>
        <w:t xml:space="preserve"> the</w:t>
      </w:r>
      <w:r w:rsidR="006335B5" w:rsidRPr="00F9351B">
        <w:rPr>
          <w:rFonts w:ascii="Times New Roman" w:hAnsi="Times New Roman" w:cs="Times New Roman"/>
          <w:lang w:val="en-GB"/>
        </w:rPr>
        <w:t xml:space="preserve"> flo</w:t>
      </w:r>
      <w:r w:rsidR="00074076" w:rsidRPr="00F9351B">
        <w:rPr>
          <w:rFonts w:ascii="Times New Roman" w:hAnsi="Times New Roman" w:cs="Times New Roman"/>
          <w:lang w:val="en-GB"/>
        </w:rPr>
        <w:t xml:space="preserve">w of </w:t>
      </w:r>
      <w:r w:rsidR="00AC51A3" w:rsidRPr="00F9351B">
        <w:rPr>
          <w:rFonts w:ascii="Times New Roman" w:hAnsi="Times New Roman" w:cs="Times New Roman"/>
          <w:lang w:val="en-GB"/>
        </w:rPr>
        <w:t xml:space="preserve">the </w:t>
      </w:r>
      <w:r w:rsidR="00074076" w:rsidRPr="00F9351B">
        <w:rPr>
          <w:rFonts w:ascii="Times New Roman" w:hAnsi="Times New Roman" w:cs="Times New Roman"/>
          <w:lang w:val="en-GB"/>
        </w:rPr>
        <w:t xml:space="preserve">lower crust </w:t>
      </w:r>
      <w:r w:rsidR="00B70D9D">
        <w:rPr>
          <w:rFonts w:ascii="Times New Roman" w:hAnsi="Times New Roman" w:cs="Times New Roman"/>
          <w:lang w:val="en-GB"/>
        </w:rPr>
        <w:t>associated with the Eocene-Neogene sediment loading</w:t>
      </w:r>
      <w:ins w:id="233" w:author="ji appple" w:date="2018-07-18T15:03:00Z">
        <w:r w:rsidR="003337B5">
          <w:rPr>
            <w:rFonts w:ascii="Times New Roman" w:hAnsi="Times New Roman" w:cs="Times New Roman"/>
          </w:rPr>
          <w:t>.</w:t>
        </w:r>
      </w:ins>
      <w:del w:id="234" w:author="ji appple" w:date="2018-07-18T15:03:00Z">
        <w:r w:rsidR="00B70D9D" w:rsidDel="003337B5">
          <w:rPr>
            <w:rFonts w:ascii="Times New Roman" w:hAnsi="Times New Roman" w:cs="Times New Roman"/>
            <w:lang w:val="en-GB"/>
          </w:rPr>
          <w:delText xml:space="preserve"> </w:delText>
        </w:r>
        <w:r w:rsidR="00074076" w:rsidRPr="00F9351B" w:rsidDel="003337B5">
          <w:rPr>
            <w:rFonts w:ascii="Times New Roman" w:hAnsi="Times New Roman" w:cs="Times New Roman"/>
            <w:lang w:val="en-GB"/>
          </w:rPr>
          <w:delText>and suggest that</w:delText>
        </w:r>
      </w:del>
      <w:r w:rsidR="00074076" w:rsidRPr="00F9351B">
        <w:rPr>
          <w:rFonts w:ascii="Times New Roman" w:hAnsi="Times New Roman" w:cs="Times New Roman"/>
          <w:lang w:val="en-GB"/>
        </w:rPr>
        <w:t xml:space="preserve"> </w:t>
      </w:r>
      <w:ins w:id="235" w:author="ji appple" w:date="2018-07-18T15:03:00Z">
        <w:r w:rsidR="003337B5">
          <w:rPr>
            <w:rFonts w:ascii="Times New Roman" w:hAnsi="Times New Roman" w:cs="Times New Roman"/>
            <w:lang w:val="en-GB"/>
          </w:rPr>
          <w:t>T</w:t>
        </w:r>
      </w:ins>
      <w:del w:id="236" w:author="ji appple" w:date="2018-07-18T15:03:00Z">
        <w:r w:rsidR="00AC51A3" w:rsidRPr="00F9351B" w:rsidDel="003337B5">
          <w:rPr>
            <w:rFonts w:ascii="Times New Roman" w:hAnsi="Times New Roman" w:cs="Times New Roman"/>
            <w:lang w:val="en-GB"/>
          </w:rPr>
          <w:delText>t</w:delText>
        </w:r>
      </w:del>
      <w:r w:rsidR="00AC51A3" w:rsidRPr="00F9351B">
        <w:rPr>
          <w:rFonts w:ascii="Times New Roman" w:hAnsi="Times New Roman" w:cs="Times New Roman"/>
          <w:lang w:val="en-GB"/>
        </w:rPr>
        <w:t xml:space="preserve">he </w:t>
      </w:r>
      <w:r w:rsidR="00074076" w:rsidRPr="00F9351B">
        <w:rPr>
          <w:rFonts w:ascii="Times New Roman" w:hAnsi="Times New Roman" w:cs="Times New Roman"/>
          <w:lang w:val="en-GB"/>
        </w:rPr>
        <w:t xml:space="preserve">discrepancy observed in the Ross Sea </w:t>
      </w:r>
      <w:r w:rsidR="00AF60D6" w:rsidRPr="00F9351B">
        <w:rPr>
          <w:rFonts w:ascii="Times New Roman" w:hAnsi="Times New Roman" w:cs="Times New Roman"/>
          <w:lang w:val="en-GB"/>
        </w:rPr>
        <w:t xml:space="preserve">is </w:t>
      </w:r>
      <w:r w:rsidR="00AC51A3" w:rsidRPr="00F9351B">
        <w:rPr>
          <w:rFonts w:ascii="Times New Roman" w:hAnsi="Times New Roman" w:cs="Times New Roman"/>
          <w:lang w:val="en-GB"/>
        </w:rPr>
        <w:t>much more likely to have</w:t>
      </w:r>
      <w:r w:rsidR="00074076" w:rsidRPr="00F9351B">
        <w:rPr>
          <w:rFonts w:ascii="Times New Roman" w:hAnsi="Times New Roman" w:cs="Times New Roman"/>
          <w:lang w:val="en-GB"/>
        </w:rPr>
        <w:t xml:space="preserve"> </w:t>
      </w:r>
      <w:r w:rsidR="00A64EDC" w:rsidRPr="00F9351B">
        <w:rPr>
          <w:rFonts w:ascii="Times New Roman" w:hAnsi="Times New Roman" w:cs="Times New Roman"/>
          <w:lang w:val="en-GB"/>
        </w:rPr>
        <w:t>occur</w:t>
      </w:r>
      <w:r w:rsidR="00AC51A3" w:rsidRPr="00F9351B">
        <w:rPr>
          <w:rFonts w:ascii="Times New Roman" w:hAnsi="Times New Roman" w:cs="Times New Roman"/>
          <w:lang w:val="en-GB"/>
        </w:rPr>
        <w:t>red</w:t>
      </w:r>
      <w:r w:rsidR="00074076" w:rsidRPr="00F9351B">
        <w:rPr>
          <w:rFonts w:ascii="Times New Roman" w:hAnsi="Times New Roman" w:cs="Times New Roman"/>
          <w:lang w:val="en-GB"/>
        </w:rPr>
        <w:t xml:space="preserve"> during the </w:t>
      </w:r>
      <w:proofErr w:type="spellStart"/>
      <w:r w:rsidR="00AF60D6" w:rsidRPr="00F9351B">
        <w:rPr>
          <w:rFonts w:ascii="Times New Roman" w:hAnsi="Times New Roman" w:cs="Times New Roman"/>
          <w:lang w:val="en-GB"/>
        </w:rPr>
        <w:t>syn</w:t>
      </w:r>
      <w:proofErr w:type="spellEnd"/>
      <w:r w:rsidR="00AF60D6" w:rsidRPr="00F9351B">
        <w:rPr>
          <w:rFonts w:ascii="Times New Roman" w:hAnsi="Times New Roman" w:cs="Times New Roman"/>
          <w:lang w:val="en-GB"/>
        </w:rPr>
        <w:t>-rift</w:t>
      </w:r>
      <w:r w:rsidR="00B70D9D">
        <w:rPr>
          <w:rFonts w:ascii="Times New Roman" w:hAnsi="Times New Roman" w:cs="Times New Roman"/>
          <w:lang w:val="en-GB"/>
        </w:rPr>
        <w:t xml:space="preserve"> (late Mesozoic)</w:t>
      </w:r>
      <w:r w:rsidR="00AF60D6" w:rsidRPr="00F9351B">
        <w:rPr>
          <w:rFonts w:ascii="Times New Roman" w:hAnsi="Times New Roman" w:cs="Times New Roman"/>
          <w:lang w:val="en-GB"/>
        </w:rPr>
        <w:t xml:space="preserve"> stage</w:t>
      </w:r>
      <w:r w:rsidR="00D1304A" w:rsidRPr="00F9351B">
        <w:rPr>
          <w:rFonts w:ascii="Times New Roman" w:hAnsi="Times New Roman" w:cs="Times New Roman"/>
          <w:lang w:val="en-GB"/>
        </w:rPr>
        <w:t xml:space="preserve"> than </w:t>
      </w:r>
      <w:del w:id="237" w:author="ji appple" w:date="2018-07-18T15:04:00Z">
        <w:r w:rsidR="00D1304A" w:rsidRPr="00F9351B" w:rsidDel="005960C9">
          <w:rPr>
            <w:rFonts w:ascii="Times New Roman" w:hAnsi="Times New Roman" w:cs="Times New Roman"/>
            <w:lang w:val="en-GB"/>
          </w:rPr>
          <w:delText xml:space="preserve">the </w:delText>
        </w:r>
      </w:del>
      <w:ins w:id="238" w:author="ji appple" w:date="2018-07-18T15:04:00Z">
        <w:r w:rsidR="005960C9">
          <w:rPr>
            <w:rFonts w:ascii="Times New Roman" w:hAnsi="Times New Roman" w:cs="Times New Roman"/>
            <w:lang w:val="en-GB"/>
          </w:rPr>
          <w:t>during</w:t>
        </w:r>
        <w:r w:rsidR="005960C9" w:rsidRPr="00F9351B">
          <w:rPr>
            <w:rFonts w:ascii="Times New Roman" w:hAnsi="Times New Roman" w:cs="Times New Roman"/>
            <w:lang w:val="en-GB"/>
          </w:rPr>
          <w:t xml:space="preserve"> </w:t>
        </w:r>
      </w:ins>
      <w:r w:rsidR="00D1304A" w:rsidRPr="00F9351B">
        <w:rPr>
          <w:rFonts w:ascii="Times New Roman" w:hAnsi="Times New Roman" w:cs="Times New Roman"/>
          <w:lang w:val="en-GB"/>
        </w:rPr>
        <w:t>post-rift</w:t>
      </w:r>
      <w:r w:rsidR="00A74AE0">
        <w:rPr>
          <w:rFonts w:ascii="Times New Roman" w:hAnsi="Times New Roman" w:cs="Times New Roman"/>
          <w:lang w:val="en-GB"/>
        </w:rPr>
        <w:t xml:space="preserve"> </w:t>
      </w:r>
      <w:del w:id="239" w:author="ji appple" w:date="2018-07-18T15:05:00Z">
        <w:r w:rsidR="00426C53" w:rsidDel="005960C9">
          <w:rPr>
            <w:rFonts w:ascii="Times New Roman" w:hAnsi="Times New Roman" w:cs="Times New Roman"/>
            <w:lang w:val="en-GB"/>
          </w:rPr>
          <w:delText xml:space="preserve">when </w:delText>
        </w:r>
      </w:del>
      <w:r w:rsidR="00426C53">
        <w:rPr>
          <w:rFonts w:ascii="Times New Roman" w:hAnsi="Times New Roman" w:cs="Times New Roman"/>
          <w:lang w:val="en-GB"/>
        </w:rPr>
        <w:t>sediment</w:t>
      </w:r>
      <w:ins w:id="240" w:author="ji appple" w:date="2018-07-18T15:05:00Z">
        <w:r w:rsidR="005960C9">
          <w:rPr>
            <w:rFonts w:ascii="Times New Roman" w:hAnsi="Times New Roman" w:cs="Times New Roman"/>
            <w:lang w:val="en-GB"/>
          </w:rPr>
          <w:t>ation</w:t>
        </w:r>
      </w:ins>
      <w:del w:id="241" w:author="ji appple" w:date="2018-07-18T15:05:00Z">
        <w:r w:rsidR="00426C53" w:rsidDel="005960C9">
          <w:rPr>
            <w:rFonts w:ascii="Times New Roman" w:hAnsi="Times New Roman" w:cs="Times New Roman"/>
            <w:lang w:val="en-GB"/>
          </w:rPr>
          <w:delText xml:space="preserve"> infills</w:delText>
        </w:r>
      </w:del>
      <w:r w:rsidR="0073604B" w:rsidRPr="00F9351B">
        <w:rPr>
          <w:rFonts w:ascii="Times New Roman" w:hAnsi="Times New Roman" w:cs="Times New Roman"/>
          <w:lang w:val="en-GB"/>
        </w:rPr>
        <w:t>.</w:t>
      </w:r>
      <w:r w:rsidR="003C4F3F" w:rsidRPr="00F9351B">
        <w:rPr>
          <w:rFonts w:ascii="Times New Roman" w:hAnsi="Times New Roman" w:cs="Times New Roman"/>
          <w:lang w:val="en-GB"/>
        </w:rPr>
        <w:t xml:space="preserve"> </w:t>
      </w:r>
      <w:r w:rsidR="004B42EF">
        <w:rPr>
          <w:rFonts w:ascii="Times New Roman" w:hAnsi="Times New Roman" w:cs="Times New Roman"/>
          <w:noProof/>
          <w:lang w:val="en-GB"/>
        </w:rPr>
        <w:t>Huismans &amp; Beaumont (2011)</w:t>
      </w:r>
      <w:r w:rsidR="003C4F3F" w:rsidRPr="00F9351B">
        <w:rPr>
          <w:rFonts w:ascii="Times New Roman" w:hAnsi="Times New Roman" w:cs="Times New Roman"/>
          <w:lang w:val="en-GB"/>
        </w:rPr>
        <w:t xml:space="preserve"> </w:t>
      </w:r>
      <w:r w:rsidR="001E43FA" w:rsidRPr="00F9351B">
        <w:rPr>
          <w:rFonts w:ascii="Times New Roman" w:hAnsi="Times New Roman" w:cs="Times New Roman"/>
          <w:lang w:val="en-GB"/>
        </w:rPr>
        <w:t xml:space="preserve">explain the formation process of </w:t>
      </w:r>
      <w:proofErr w:type="spellStart"/>
      <w:r w:rsidR="001E43FA" w:rsidRPr="00F9351B">
        <w:rPr>
          <w:rFonts w:ascii="Times New Roman" w:hAnsi="Times New Roman" w:cs="Times New Roman"/>
          <w:lang w:val="en-GB"/>
        </w:rPr>
        <w:t>nonuniform</w:t>
      </w:r>
      <w:proofErr w:type="spellEnd"/>
      <w:r w:rsidR="001E43FA" w:rsidRPr="00F9351B">
        <w:rPr>
          <w:rFonts w:ascii="Times New Roman" w:hAnsi="Times New Roman" w:cs="Times New Roman"/>
          <w:lang w:val="en-GB"/>
        </w:rPr>
        <w:t xml:space="preserve"> extension using dynamical models. They </w:t>
      </w:r>
      <w:r w:rsidR="002D47C0" w:rsidRPr="00F9351B">
        <w:rPr>
          <w:rFonts w:ascii="Times New Roman" w:hAnsi="Times New Roman" w:cs="Times New Roman"/>
          <w:lang w:val="en-GB"/>
        </w:rPr>
        <w:t>conclude</w:t>
      </w:r>
      <w:r w:rsidR="003C4F3F" w:rsidRPr="00F9351B">
        <w:rPr>
          <w:rFonts w:ascii="Times New Roman" w:hAnsi="Times New Roman" w:cs="Times New Roman"/>
          <w:lang w:val="en-GB"/>
        </w:rPr>
        <w:t xml:space="preserve"> that the </w:t>
      </w:r>
      <w:r w:rsidR="00D86C27">
        <w:rPr>
          <w:rFonts w:ascii="Times New Roman" w:hAnsi="Times New Roman" w:cs="Times New Roman"/>
          <w:lang w:val="en-GB"/>
        </w:rPr>
        <w:t>‘</w:t>
      </w:r>
      <w:r w:rsidR="001021E3" w:rsidRPr="00F9351B">
        <w:rPr>
          <w:rFonts w:ascii="Times New Roman" w:hAnsi="Times New Roman" w:cs="Times New Roman"/>
          <w:lang w:val="en-GB"/>
        </w:rPr>
        <w:t>a</w:t>
      </w:r>
      <w:r w:rsidR="00D86C27">
        <w:rPr>
          <w:rFonts w:ascii="Times New Roman" w:hAnsi="Times New Roman" w:cs="Times New Roman"/>
          <w:lang w:val="en-GB"/>
        </w:rPr>
        <w:t>’</w:t>
      </w:r>
      <w:r w:rsidR="001021E3" w:rsidRPr="00F9351B">
        <w:rPr>
          <w:rFonts w:ascii="Times New Roman" w:hAnsi="Times New Roman" w:cs="Times New Roman"/>
          <w:lang w:val="en-GB"/>
        </w:rPr>
        <w:t xml:space="preserve"> type model</w:t>
      </w:r>
      <w:r w:rsidR="00B70D9D">
        <w:rPr>
          <w:rFonts w:ascii="Times New Roman" w:hAnsi="Times New Roman" w:cs="Times New Roman"/>
          <w:lang w:val="en-GB"/>
        </w:rPr>
        <w:t xml:space="preserve"> (Type 2)</w:t>
      </w:r>
      <w:r w:rsidR="00AC51A3" w:rsidRPr="00F9351B">
        <w:rPr>
          <w:rFonts w:ascii="Times New Roman" w:hAnsi="Times New Roman" w:cs="Times New Roman"/>
          <w:lang w:val="en-GB"/>
        </w:rPr>
        <w:t>, which involves</w:t>
      </w:r>
      <w:r w:rsidR="00B70D9D">
        <w:rPr>
          <w:rFonts w:ascii="Times New Roman" w:hAnsi="Times New Roman" w:cs="Times New Roman"/>
          <w:lang w:val="en-GB"/>
        </w:rPr>
        <w:t xml:space="preserve"> </w:t>
      </w:r>
      <w:r w:rsidR="003C4F3F" w:rsidRPr="00F9351B">
        <w:rPr>
          <w:rFonts w:ascii="Times New Roman" w:hAnsi="Times New Roman" w:cs="Times New Roman"/>
          <w:lang w:val="en-GB"/>
        </w:rPr>
        <w:t xml:space="preserve">a weak lower crust </w:t>
      </w:r>
      <w:r w:rsidR="001021E3" w:rsidRPr="00F9351B">
        <w:rPr>
          <w:rFonts w:ascii="Times New Roman" w:hAnsi="Times New Roman" w:cs="Times New Roman"/>
          <w:lang w:val="en-GB"/>
        </w:rPr>
        <w:t>between the stronger upper crust and</w:t>
      </w:r>
      <w:r w:rsidR="00AC51A3" w:rsidRPr="00F9351B">
        <w:rPr>
          <w:rFonts w:ascii="Times New Roman" w:hAnsi="Times New Roman" w:cs="Times New Roman"/>
          <w:lang w:val="en-GB"/>
        </w:rPr>
        <w:t xml:space="preserve"> the</w:t>
      </w:r>
      <w:r w:rsidR="001021E3" w:rsidRPr="00F9351B">
        <w:rPr>
          <w:rFonts w:ascii="Times New Roman" w:hAnsi="Times New Roman" w:cs="Times New Roman"/>
          <w:lang w:val="en-GB"/>
        </w:rPr>
        <w:t xml:space="preserve"> </w:t>
      </w:r>
      <w:r w:rsidR="00AC51A3" w:rsidRPr="00F9351B">
        <w:rPr>
          <w:rFonts w:ascii="Times New Roman" w:hAnsi="Times New Roman" w:cs="Times New Roman"/>
          <w:lang w:val="en-GB"/>
        </w:rPr>
        <w:t xml:space="preserve">lithospheric </w:t>
      </w:r>
      <w:r w:rsidR="001021E3" w:rsidRPr="00F9351B">
        <w:rPr>
          <w:rFonts w:ascii="Times New Roman" w:hAnsi="Times New Roman" w:cs="Times New Roman"/>
          <w:lang w:val="en-GB"/>
        </w:rPr>
        <w:t>mantle</w:t>
      </w:r>
      <w:r w:rsidR="00AC51A3" w:rsidRPr="00F9351B">
        <w:rPr>
          <w:rFonts w:ascii="Times New Roman" w:hAnsi="Times New Roman" w:cs="Times New Roman"/>
          <w:lang w:val="en-GB"/>
        </w:rPr>
        <w:t>,</w:t>
      </w:r>
      <w:r w:rsidR="001021E3" w:rsidRPr="00F9351B">
        <w:rPr>
          <w:rFonts w:ascii="Times New Roman" w:hAnsi="Times New Roman" w:cs="Times New Roman"/>
          <w:lang w:val="en-GB"/>
        </w:rPr>
        <w:t xml:space="preserve"> </w:t>
      </w:r>
      <w:r w:rsidR="003C4F3F" w:rsidRPr="00F9351B">
        <w:rPr>
          <w:rFonts w:ascii="Times New Roman" w:hAnsi="Times New Roman" w:cs="Times New Roman"/>
          <w:lang w:val="en-GB"/>
        </w:rPr>
        <w:t>could</w:t>
      </w:r>
      <w:r w:rsidR="00E604B1" w:rsidRPr="00F9351B">
        <w:rPr>
          <w:rFonts w:ascii="Times New Roman" w:hAnsi="Times New Roman" w:cs="Times New Roman"/>
          <w:lang w:val="en-GB"/>
        </w:rPr>
        <w:t xml:space="preserve"> also cause depth-dependent stretching, in which the upper crust </w:t>
      </w:r>
      <w:r w:rsidR="00AC51A3" w:rsidRPr="00F9351B">
        <w:rPr>
          <w:rFonts w:ascii="Times New Roman" w:hAnsi="Times New Roman" w:cs="Times New Roman"/>
          <w:lang w:val="en-GB"/>
        </w:rPr>
        <w:t>thins</w:t>
      </w:r>
      <w:r w:rsidR="00E604B1" w:rsidRPr="00F9351B">
        <w:rPr>
          <w:rFonts w:ascii="Times New Roman" w:hAnsi="Times New Roman" w:cs="Times New Roman"/>
          <w:lang w:val="en-GB"/>
        </w:rPr>
        <w:t xml:space="preserve"> </w:t>
      </w:r>
      <w:r w:rsidR="001021E3" w:rsidRPr="00F9351B">
        <w:rPr>
          <w:rFonts w:ascii="Times New Roman" w:hAnsi="Times New Roman" w:cs="Times New Roman"/>
          <w:lang w:val="en-GB"/>
        </w:rPr>
        <w:t>slightly</w:t>
      </w:r>
      <w:r w:rsidR="00E604B1" w:rsidRPr="00F9351B">
        <w:rPr>
          <w:rFonts w:ascii="Times New Roman" w:hAnsi="Times New Roman" w:cs="Times New Roman"/>
          <w:lang w:val="en-GB"/>
        </w:rPr>
        <w:t xml:space="preserve"> because its extension is distributed across a wide region</w:t>
      </w:r>
      <w:r w:rsidR="00AC51A3" w:rsidRPr="00F9351B">
        <w:rPr>
          <w:rFonts w:ascii="Times New Roman" w:hAnsi="Times New Roman" w:cs="Times New Roman"/>
          <w:lang w:val="en-GB"/>
        </w:rPr>
        <w:t>,</w:t>
      </w:r>
      <w:r w:rsidR="00E604B1" w:rsidRPr="00F9351B">
        <w:rPr>
          <w:rFonts w:ascii="Times New Roman" w:hAnsi="Times New Roman" w:cs="Times New Roman"/>
          <w:lang w:val="en-GB"/>
        </w:rPr>
        <w:t xml:space="preserve"> and the lower crust </w:t>
      </w:r>
      <w:r w:rsidR="00AC51A3" w:rsidRPr="00F9351B">
        <w:rPr>
          <w:rFonts w:ascii="Times New Roman" w:hAnsi="Times New Roman" w:cs="Times New Roman"/>
          <w:lang w:val="en-GB"/>
        </w:rPr>
        <w:t>decreases in thickness</w:t>
      </w:r>
      <w:r w:rsidR="001021E3" w:rsidRPr="00F9351B">
        <w:rPr>
          <w:rFonts w:ascii="Times New Roman" w:hAnsi="Times New Roman" w:cs="Times New Roman"/>
          <w:lang w:val="en-GB"/>
        </w:rPr>
        <w:t xml:space="preserve"> or</w:t>
      </w:r>
      <w:r w:rsidR="00AC51A3" w:rsidRPr="00F9351B">
        <w:rPr>
          <w:rFonts w:ascii="Times New Roman" w:hAnsi="Times New Roman" w:cs="Times New Roman"/>
          <w:lang w:val="en-GB"/>
        </w:rPr>
        <w:t xml:space="preserve"> is</w:t>
      </w:r>
      <w:r w:rsidR="001021E3" w:rsidRPr="00F9351B">
        <w:rPr>
          <w:rFonts w:ascii="Times New Roman" w:hAnsi="Times New Roman" w:cs="Times New Roman"/>
          <w:lang w:val="en-GB"/>
        </w:rPr>
        <w:t xml:space="preserve"> removed</w:t>
      </w:r>
      <w:r w:rsidR="002045A9" w:rsidRPr="00F9351B">
        <w:rPr>
          <w:rFonts w:ascii="Times New Roman" w:hAnsi="Times New Roman" w:cs="Times New Roman"/>
          <w:lang w:val="en-GB"/>
        </w:rPr>
        <w:t>.</w:t>
      </w:r>
      <w:r w:rsidR="001021E3" w:rsidRPr="00F9351B">
        <w:rPr>
          <w:rFonts w:ascii="Times New Roman" w:hAnsi="Times New Roman" w:cs="Times New Roman"/>
          <w:lang w:val="en-GB"/>
        </w:rPr>
        <w:t xml:space="preserve"> </w:t>
      </w:r>
      <w:r w:rsidR="002045A9" w:rsidRPr="00F9351B">
        <w:rPr>
          <w:rFonts w:ascii="Times New Roman" w:hAnsi="Times New Roman" w:cs="Times New Roman"/>
          <w:lang w:val="en-GB"/>
        </w:rPr>
        <w:t>Th</w:t>
      </w:r>
      <w:r w:rsidR="00AC51A3" w:rsidRPr="00F9351B">
        <w:rPr>
          <w:rFonts w:ascii="Times New Roman" w:hAnsi="Times New Roman" w:cs="Times New Roman"/>
          <w:lang w:val="en-GB"/>
        </w:rPr>
        <w:t>is</w:t>
      </w:r>
      <w:r w:rsidR="002045A9" w:rsidRPr="00F9351B">
        <w:rPr>
          <w:rFonts w:ascii="Times New Roman" w:hAnsi="Times New Roman" w:cs="Times New Roman"/>
          <w:lang w:val="en-GB"/>
        </w:rPr>
        <w:t xml:space="preserve"> process may be accompanied by </w:t>
      </w:r>
      <w:r w:rsidR="00A7772D" w:rsidRPr="00F9351B">
        <w:rPr>
          <w:rFonts w:ascii="Times New Roman" w:hAnsi="Times New Roman" w:cs="Times New Roman"/>
          <w:lang w:val="en-GB"/>
        </w:rPr>
        <w:t xml:space="preserve">intra-lithospheric </w:t>
      </w:r>
      <w:r w:rsidR="002045A9" w:rsidRPr="00F9351B">
        <w:rPr>
          <w:rFonts w:ascii="Times New Roman" w:hAnsi="Times New Roman" w:cs="Times New Roman"/>
          <w:lang w:val="en-GB"/>
        </w:rPr>
        <w:t>decoupling</w:t>
      </w:r>
      <w:r w:rsidR="00E604B1" w:rsidRPr="00F9351B">
        <w:rPr>
          <w:rFonts w:ascii="Times New Roman" w:hAnsi="Times New Roman" w:cs="Times New Roman"/>
          <w:lang w:val="en-GB"/>
        </w:rPr>
        <w:t xml:space="preserve">. </w:t>
      </w:r>
      <w:ins w:id="242" w:author="ji appple" w:date="2018-08-07T17:08:00Z">
        <w:r w:rsidR="004C29D7">
          <w:rPr>
            <w:rFonts w:ascii="Times New Roman" w:hAnsi="Times New Roman" w:cs="Times New Roman"/>
          </w:rPr>
          <w:t xml:space="preserve">A direct evidence of melt-rich middle to lower crust arises from exposed mid-Cretaceous </w:t>
        </w:r>
        <w:proofErr w:type="spellStart"/>
        <w:r w:rsidR="004C29D7">
          <w:rPr>
            <w:rFonts w:ascii="Times New Roman" w:hAnsi="Times New Roman" w:cs="Times New Roman"/>
          </w:rPr>
          <w:t>migmatite</w:t>
        </w:r>
        <w:proofErr w:type="spellEnd"/>
        <w:r w:rsidR="004C29D7">
          <w:rPr>
            <w:rFonts w:ascii="Times New Roman" w:hAnsi="Times New Roman" w:cs="Times New Roman"/>
          </w:rPr>
          <w:t>-cored gneiss dome in the Fosdick Mountains of Marie Byrd Land that coincides with onset of regional extension and opening of the WARS (</w:t>
        </w:r>
        <w:proofErr w:type="spellStart"/>
        <w:r w:rsidR="004C29D7" w:rsidRPr="00065011">
          <w:rPr>
            <w:rFonts w:ascii="Times New Roman" w:hAnsi="Times New Roman" w:cs="Times New Roman" w:hint="eastAsia"/>
            <w:i/>
          </w:rPr>
          <w:t>S</w:t>
        </w:r>
        <w:r w:rsidR="004C29D7" w:rsidRPr="00065011">
          <w:rPr>
            <w:rFonts w:ascii="Times New Roman" w:hAnsi="Times New Roman" w:cs="Times New Roman"/>
            <w:i/>
          </w:rPr>
          <w:t>iddow</w:t>
        </w:r>
        <w:r w:rsidR="004C29D7" w:rsidRPr="00005F44">
          <w:rPr>
            <w:rFonts w:ascii="Times New Roman" w:hAnsi="Times New Roman" w:cs="Times New Roman"/>
            <w:i/>
          </w:rPr>
          <w:t>ay</w:t>
        </w:r>
        <w:proofErr w:type="spellEnd"/>
        <w:r w:rsidR="004C29D7" w:rsidRPr="00005F44">
          <w:rPr>
            <w:rFonts w:ascii="Times New Roman" w:hAnsi="Times New Roman" w:cs="Times New Roman"/>
            <w:i/>
          </w:rPr>
          <w:t xml:space="preserve"> et al.</w:t>
        </w:r>
        <w:r w:rsidR="004C29D7">
          <w:rPr>
            <w:rFonts w:ascii="Times New Roman" w:hAnsi="Times New Roman" w:cs="Times New Roman"/>
          </w:rPr>
          <w:t xml:space="preserve"> 2004; </w:t>
        </w:r>
        <w:proofErr w:type="spellStart"/>
        <w:r w:rsidR="004C29D7" w:rsidRPr="00065011">
          <w:rPr>
            <w:rFonts w:ascii="Times New Roman" w:hAnsi="Times New Roman" w:cs="Times New Roman" w:hint="eastAsia"/>
            <w:i/>
          </w:rPr>
          <w:t>S</w:t>
        </w:r>
        <w:r w:rsidR="004C29D7" w:rsidRPr="00065011">
          <w:rPr>
            <w:rFonts w:ascii="Times New Roman" w:hAnsi="Times New Roman" w:cs="Times New Roman"/>
            <w:i/>
          </w:rPr>
          <w:t>iddoway</w:t>
        </w:r>
        <w:proofErr w:type="spellEnd"/>
        <w:r w:rsidR="004C29D7">
          <w:rPr>
            <w:rFonts w:ascii="Times New Roman" w:hAnsi="Times New Roman" w:cs="Times New Roman"/>
          </w:rPr>
          <w:t xml:space="preserve"> 2008; </w:t>
        </w:r>
        <w:r w:rsidR="004C29D7" w:rsidRPr="00A260AC">
          <w:rPr>
            <w:rFonts w:ascii="Times New Roman" w:hAnsi="Times New Roman" w:cs="Times New Roman"/>
            <w:i/>
          </w:rPr>
          <w:t>McFadden et al.</w:t>
        </w:r>
        <w:r w:rsidR="004C29D7">
          <w:rPr>
            <w:rFonts w:ascii="Times New Roman" w:hAnsi="Times New Roman" w:cs="Times New Roman"/>
          </w:rPr>
          <w:t xml:space="preserve"> 2010). The </w:t>
        </w:r>
        <w:r w:rsidR="004C29D7" w:rsidRPr="00A830BF">
          <w:rPr>
            <w:rFonts w:ascii="Times New Roman" w:hAnsi="Times New Roman" w:cs="Times New Roman"/>
          </w:rPr>
          <w:t xml:space="preserve">metamorphism and </w:t>
        </w:r>
        <w:proofErr w:type="spellStart"/>
        <w:r w:rsidR="004C29D7" w:rsidRPr="00A830BF">
          <w:rPr>
            <w:rFonts w:ascii="Times New Roman" w:hAnsi="Times New Roman" w:cs="Times New Roman"/>
          </w:rPr>
          <w:t>anatexis</w:t>
        </w:r>
        <w:proofErr w:type="spellEnd"/>
        <w:r w:rsidR="004C29D7">
          <w:rPr>
            <w:rFonts w:ascii="Times New Roman" w:hAnsi="Times New Roman" w:cs="Times New Roman"/>
          </w:rPr>
          <w:t xml:space="preserve"> these rocks experienced require high temperature in </w:t>
        </w:r>
        <w:r w:rsidR="004C29D7">
          <w:rPr>
            <w:rFonts w:ascii="Times New Roman" w:hAnsi="Times New Roman" w:cs="Times New Roman"/>
          </w:rPr>
          <w:lastRenderedPageBreak/>
          <w:t>excess of 800 °C which facilitates development of the lower crust flow during the process of Mesozoic lithospheric extension. Moreover, core complexes developed and high temperature metamorphism occurred in its conjugate Zealandia margin at the same time (</w:t>
        </w:r>
        <w:r w:rsidR="004C29D7" w:rsidRPr="004316D6">
          <w:rPr>
            <w:rFonts w:ascii="Times New Roman" w:hAnsi="Times New Roman" w:cs="Times New Roman"/>
            <w:i/>
          </w:rPr>
          <w:t>Schulte et al</w:t>
        </w:r>
        <w:r w:rsidR="004C29D7">
          <w:rPr>
            <w:rFonts w:ascii="Times New Roman" w:hAnsi="Times New Roman" w:cs="Times New Roman"/>
          </w:rPr>
          <w:t xml:space="preserve">. 2014). Consequently, </w:t>
        </w:r>
        <w:r w:rsidR="004C29D7" w:rsidRPr="00F9351B">
          <w:rPr>
            <w:rFonts w:ascii="Times New Roman" w:hAnsi="Times New Roman" w:cs="Times New Roman"/>
            <w:lang w:val="en-GB"/>
          </w:rPr>
          <w:t xml:space="preserve">we </w:t>
        </w:r>
        <w:r w:rsidR="004C29D7">
          <w:rPr>
            <w:rFonts w:ascii="Times New Roman" w:hAnsi="Times New Roman" w:cs="Times New Roman"/>
            <w:lang w:val="en-GB"/>
          </w:rPr>
          <w:t>argue</w:t>
        </w:r>
        <w:r w:rsidR="004C29D7" w:rsidRPr="00F9351B">
          <w:rPr>
            <w:rFonts w:ascii="Times New Roman" w:hAnsi="Times New Roman" w:cs="Times New Roman"/>
            <w:lang w:val="en-GB"/>
          </w:rPr>
          <w:t xml:space="preserve"> that relatively low-viscosity lower crust may have been present during the </w:t>
        </w:r>
        <w:proofErr w:type="spellStart"/>
        <w:r w:rsidR="004C29D7" w:rsidRPr="00F9351B">
          <w:rPr>
            <w:rFonts w:ascii="Times New Roman" w:hAnsi="Times New Roman" w:cs="Times New Roman"/>
            <w:lang w:val="en-GB"/>
          </w:rPr>
          <w:t>syn</w:t>
        </w:r>
        <w:proofErr w:type="spellEnd"/>
        <w:r w:rsidR="004C29D7" w:rsidRPr="00F9351B">
          <w:rPr>
            <w:rFonts w:ascii="Times New Roman" w:hAnsi="Times New Roman" w:cs="Times New Roman"/>
            <w:lang w:val="en-GB"/>
          </w:rPr>
          <w:t>-rift period, thus leading to the observed discrepancy in extension.</w:t>
        </w:r>
      </w:ins>
      <w:del w:id="243" w:author="ji appple" w:date="2018-08-07T17:08:00Z">
        <w:r w:rsidR="00E604B1" w:rsidRPr="00F9351B" w:rsidDel="004C29D7">
          <w:rPr>
            <w:rFonts w:ascii="Times New Roman" w:hAnsi="Times New Roman" w:cs="Times New Roman"/>
            <w:lang w:val="en-GB"/>
          </w:rPr>
          <w:delText xml:space="preserve">Even though </w:delText>
        </w:r>
        <w:r w:rsidR="003C4F3F" w:rsidRPr="00F9351B" w:rsidDel="004C29D7">
          <w:rPr>
            <w:rFonts w:ascii="Times New Roman" w:hAnsi="Times New Roman" w:cs="Times New Roman"/>
            <w:lang w:val="en-GB"/>
          </w:rPr>
          <w:delText xml:space="preserve">little evidence </w:delText>
        </w:r>
        <w:r w:rsidR="00AC51A3" w:rsidRPr="00F9351B" w:rsidDel="004C29D7">
          <w:rPr>
            <w:rFonts w:ascii="Times New Roman" w:hAnsi="Times New Roman" w:cs="Times New Roman"/>
            <w:lang w:val="en-GB"/>
          </w:rPr>
          <w:delText>regarding the</w:delText>
        </w:r>
        <w:r w:rsidR="00E604B1" w:rsidRPr="00F9351B" w:rsidDel="004C29D7">
          <w:rPr>
            <w:rFonts w:ascii="Times New Roman" w:hAnsi="Times New Roman" w:cs="Times New Roman"/>
            <w:lang w:val="en-GB"/>
          </w:rPr>
          <w:delText xml:space="preserve"> rhe</w:delText>
        </w:r>
        <w:r w:rsidR="00DC6AE5" w:rsidRPr="00F9351B" w:rsidDel="004C29D7">
          <w:rPr>
            <w:rFonts w:ascii="Times New Roman" w:hAnsi="Times New Roman" w:cs="Times New Roman"/>
            <w:lang w:val="en-GB"/>
          </w:rPr>
          <w:delText>o</w:delText>
        </w:r>
        <w:r w:rsidR="00E604B1" w:rsidRPr="00F9351B" w:rsidDel="004C29D7">
          <w:rPr>
            <w:rFonts w:ascii="Times New Roman" w:hAnsi="Times New Roman" w:cs="Times New Roman"/>
            <w:lang w:val="en-GB"/>
          </w:rPr>
          <w:delText>logical properties</w:delText>
        </w:r>
        <w:r w:rsidR="00F83BFE" w:rsidDel="004C29D7">
          <w:rPr>
            <w:rFonts w:ascii="Times New Roman" w:hAnsi="Times New Roman" w:cs="Times New Roman"/>
            <w:lang w:val="en-GB"/>
          </w:rPr>
          <w:delText xml:space="preserve"> </w:delText>
        </w:r>
        <w:r w:rsidR="00AC51A3" w:rsidRPr="00F9351B" w:rsidDel="004C29D7">
          <w:rPr>
            <w:rFonts w:ascii="Times New Roman" w:hAnsi="Times New Roman" w:cs="Times New Roman"/>
            <w:lang w:val="en-GB"/>
          </w:rPr>
          <w:delText>of the lithosphere</w:delText>
        </w:r>
        <w:r w:rsidR="00330A8C" w:rsidRPr="00F9351B" w:rsidDel="004C29D7">
          <w:rPr>
            <w:rFonts w:ascii="Times New Roman" w:hAnsi="Times New Roman" w:cs="Times New Roman"/>
            <w:lang w:val="en-GB"/>
          </w:rPr>
          <w:delText xml:space="preserve"> at the time </w:delText>
        </w:r>
        <w:r w:rsidR="00954E7A" w:rsidRPr="00F9351B" w:rsidDel="004C29D7">
          <w:rPr>
            <w:rFonts w:ascii="Times New Roman" w:hAnsi="Times New Roman" w:cs="Times New Roman"/>
            <w:lang w:val="en-GB"/>
          </w:rPr>
          <w:delText>of</w:delText>
        </w:r>
        <w:r w:rsidR="00AC51A3" w:rsidRPr="00F9351B" w:rsidDel="004C29D7">
          <w:rPr>
            <w:rFonts w:ascii="Times New Roman" w:hAnsi="Times New Roman" w:cs="Times New Roman"/>
            <w:lang w:val="en-GB"/>
          </w:rPr>
          <w:delText xml:space="preserve"> the</w:delText>
        </w:r>
        <w:r w:rsidR="00954E7A" w:rsidRPr="00F9351B" w:rsidDel="004C29D7">
          <w:rPr>
            <w:rFonts w:ascii="Times New Roman" w:hAnsi="Times New Roman" w:cs="Times New Roman"/>
            <w:lang w:val="en-GB"/>
          </w:rPr>
          <w:delText xml:space="preserve"> Mesozoic extension</w:delText>
        </w:r>
        <w:r w:rsidR="00AC51A3" w:rsidRPr="00F9351B" w:rsidDel="004C29D7">
          <w:rPr>
            <w:rFonts w:ascii="Times New Roman" w:hAnsi="Times New Roman" w:cs="Times New Roman"/>
            <w:lang w:val="en-GB"/>
          </w:rPr>
          <w:delText xml:space="preserve"> is available</w:delText>
        </w:r>
        <w:r w:rsidR="00E604B1" w:rsidRPr="00F9351B" w:rsidDel="004C29D7">
          <w:rPr>
            <w:rFonts w:ascii="Times New Roman" w:hAnsi="Times New Roman" w:cs="Times New Roman"/>
            <w:lang w:val="en-GB"/>
          </w:rPr>
          <w:delText xml:space="preserve">, we hypothesize that </w:delText>
        </w:r>
        <w:r w:rsidR="00801F71" w:rsidRPr="00F9351B" w:rsidDel="004C29D7">
          <w:rPr>
            <w:rFonts w:ascii="Times New Roman" w:hAnsi="Times New Roman" w:cs="Times New Roman"/>
            <w:lang w:val="en-GB"/>
          </w:rPr>
          <w:delText xml:space="preserve">relatively </w:delText>
        </w:r>
        <w:r w:rsidR="004C39FD" w:rsidRPr="00F9351B" w:rsidDel="004C29D7">
          <w:rPr>
            <w:rFonts w:ascii="Times New Roman" w:hAnsi="Times New Roman" w:cs="Times New Roman"/>
            <w:lang w:val="en-GB"/>
          </w:rPr>
          <w:delText>low-viscosity</w:delText>
        </w:r>
        <w:r w:rsidR="00E604B1" w:rsidRPr="00F9351B" w:rsidDel="004C29D7">
          <w:rPr>
            <w:rFonts w:ascii="Times New Roman" w:hAnsi="Times New Roman" w:cs="Times New Roman"/>
            <w:lang w:val="en-GB"/>
          </w:rPr>
          <w:delText xml:space="preserve"> lower crust may</w:delText>
        </w:r>
        <w:r w:rsidR="00AC51A3" w:rsidRPr="00F9351B" w:rsidDel="004C29D7">
          <w:rPr>
            <w:rFonts w:ascii="Times New Roman" w:hAnsi="Times New Roman" w:cs="Times New Roman"/>
            <w:lang w:val="en-GB"/>
          </w:rPr>
          <w:delText xml:space="preserve"> have been present </w:delText>
        </w:r>
        <w:r w:rsidR="00E604B1" w:rsidRPr="00F9351B" w:rsidDel="004C29D7">
          <w:rPr>
            <w:rFonts w:ascii="Times New Roman" w:hAnsi="Times New Roman" w:cs="Times New Roman"/>
            <w:lang w:val="en-GB"/>
          </w:rPr>
          <w:delText>during the syn-rift period</w:delText>
        </w:r>
        <w:r w:rsidR="00AC51A3" w:rsidRPr="00F9351B" w:rsidDel="004C29D7">
          <w:rPr>
            <w:rFonts w:ascii="Times New Roman" w:hAnsi="Times New Roman" w:cs="Times New Roman"/>
            <w:lang w:val="en-GB"/>
          </w:rPr>
          <w:delText>, thus leading to</w:delText>
        </w:r>
        <w:r w:rsidR="00954E7A" w:rsidRPr="00F9351B" w:rsidDel="004C29D7">
          <w:rPr>
            <w:rFonts w:ascii="Times New Roman" w:hAnsi="Times New Roman" w:cs="Times New Roman"/>
            <w:lang w:val="en-GB"/>
          </w:rPr>
          <w:delText xml:space="preserve"> the observed discrepancy</w:delText>
        </w:r>
        <w:r w:rsidR="00AC51A3" w:rsidRPr="00F9351B" w:rsidDel="004C29D7">
          <w:rPr>
            <w:rFonts w:ascii="Times New Roman" w:hAnsi="Times New Roman" w:cs="Times New Roman"/>
            <w:lang w:val="en-GB"/>
          </w:rPr>
          <w:delText xml:space="preserve"> in extension</w:delText>
        </w:r>
        <w:r w:rsidR="00E604B1" w:rsidRPr="00F9351B" w:rsidDel="004C29D7">
          <w:rPr>
            <w:rFonts w:ascii="Times New Roman" w:hAnsi="Times New Roman" w:cs="Times New Roman"/>
            <w:lang w:val="en-GB"/>
          </w:rPr>
          <w:delText>.</w:delText>
        </w:r>
      </w:del>
      <w:r w:rsidR="00D0763A" w:rsidRPr="00F9351B">
        <w:rPr>
          <w:rFonts w:ascii="Times New Roman" w:hAnsi="Times New Roman" w:cs="Times New Roman"/>
          <w:lang w:val="en-GB"/>
        </w:rPr>
        <w:t xml:space="preserve"> The </w:t>
      </w:r>
      <w:r w:rsidR="00A7484E" w:rsidRPr="00F9351B">
        <w:rPr>
          <w:rFonts w:ascii="Times New Roman" w:hAnsi="Times New Roman" w:cs="Times New Roman"/>
          <w:lang w:val="en-GB"/>
        </w:rPr>
        <w:t>results from numerical model</w:t>
      </w:r>
      <w:r w:rsidR="00AC51A3" w:rsidRPr="00F9351B">
        <w:rPr>
          <w:rFonts w:ascii="Times New Roman" w:hAnsi="Times New Roman" w:cs="Times New Roman"/>
          <w:lang w:val="en-GB"/>
        </w:rPr>
        <w:t>s</w:t>
      </w:r>
      <w:r w:rsidR="00A7484E" w:rsidRPr="00F9351B">
        <w:rPr>
          <w:rFonts w:ascii="Times New Roman" w:hAnsi="Times New Roman" w:cs="Times New Roman"/>
          <w:lang w:val="en-GB"/>
        </w:rPr>
        <w:t xml:space="preserve"> also show the existence of decoupling </w:t>
      </w:r>
      <w:r w:rsidR="00D0763A" w:rsidRPr="00F9351B">
        <w:rPr>
          <w:rFonts w:ascii="Times New Roman" w:hAnsi="Times New Roman" w:cs="Times New Roman"/>
          <w:lang w:val="en-GB"/>
        </w:rPr>
        <w:t xml:space="preserve">between upper and lower crustal deformation </w:t>
      </w:r>
      <w:r w:rsidR="004B42EF">
        <w:rPr>
          <w:rFonts w:ascii="Times New Roman" w:hAnsi="Times New Roman" w:cs="Times New Roman"/>
          <w:noProof/>
          <w:lang w:val="en-GB"/>
        </w:rPr>
        <w:t>(van Wijk</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2008)</w:t>
      </w:r>
      <w:r w:rsidR="00A7484E" w:rsidRPr="00F9351B">
        <w:rPr>
          <w:rFonts w:ascii="Times New Roman" w:hAnsi="Times New Roman" w:cs="Times New Roman"/>
          <w:lang w:val="en-GB"/>
        </w:rPr>
        <w:t>.</w:t>
      </w:r>
      <w:r w:rsidR="00D1304A" w:rsidRPr="00F9351B">
        <w:rPr>
          <w:rFonts w:ascii="Times New Roman" w:hAnsi="Times New Roman" w:cs="Times New Roman"/>
          <w:lang w:val="en-GB"/>
        </w:rPr>
        <w:t xml:space="preserve"> </w:t>
      </w:r>
      <w:r w:rsidR="00DB2855" w:rsidRPr="00F9351B">
        <w:rPr>
          <w:rFonts w:ascii="Times New Roman" w:hAnsi="Times New Roman" w:cs="Times New Roman"/>
          <w:lang w:val="en-GB"/>
        </w:rPr>
        <w:t>Additional</w:t>
      </w:r>
      <w:r w:rsidR="00D80347" w:rsidRPr="00F9351B">
        <w:rPr>
          <w:rFonts w:ascii="Times New Roman" w:hAnsi="Times New Roman" w:cs="Times New Roman"/>
          <w:lang w:val="en-GB"/>
        </w:rPr>
        <w:t xml:space="preserve"> information </w:t>
      </w:r>
      <w:r w:rsidR="00DB2855" w:rsidRPr="00F9351B">
        <w:rPr>
          <w:rFonts w:ascii="Times New Roman" w:hAnsi="Times New Roman" w:cs="Times New Roman"/>
          <w:lang w:val="en-GB"/>
        </w:rPr>
        <w:t xml:space="preserve">on </w:t>
      </w:r>
      <w:r w:rsidR="00263C9D" w:rsidRPr="00F9351B">
        <w:rPr>
          <w:rFonts w:ascii="Times New Roman" w:hAnsi="Times New Roman" w:cs="Times New Roman"/>
          <w:lang w:val="en-GB"/>
        </w:rPr>
        <w:t xml:space="preserve">pre-rift and </w:t>
      </w:r>
      <w:proofErr w:type="spellStart"/>
      <w:r w:rsidR="00263C9D" w:rsidRPr="00F9351B">
        <w:rPr>
          <w:rFonts w:ascii="Times New Roman" w:hAnsi="Times New Roman" w:cs="Times New Roman"/>
          <w:lang w:val="en-GB"/>
        </w:rPr>
        <w:t>syn</w:t>
      </w:r>
      <w:proofErr w:type="spellEnd"/>
      <w:r w:rsidR="00263C9D" w:rsidRPr="00F9351B">
        <w:rPr>
          <w:rFonts w:ascii="Times New Roman" w:hAnsi="Times New Roman" w:cs="Times New Roman"/>
          <w:lang w:val="en-GB"/>
        </w:rPr>
        <w:t xml:space="preserve">-rift </w:t>
      </w:r>
      <w:r w:rsidR="00D80347" w:rsidRPr="00F9351B">
        <w:rPr>
          <w:rFonts w:ascii="Times New Roman" w:hAnsi="Times New Roman" w:cs="Times New Roman"/>
          <w:lang w:val="en-GB"/>
        </w:rPr>
        <w:t xml:space="preserve">lithospheric properties, </w:t>
      </w:r>
      <w:r w:rsidR="005C1049" w:rsidRPr="00F9351B">
        <w:rPr>
          <w:rFonts w:ascii="Times New Roman" w:hAnsi="Times New Roman" w:cs="Times New Roman"/>
          <w:lang w:val="en-GB"/>
        </w:rPr>
        <w:t>such as</w:t>
      </w:r>
      <w:r w:rsidR="00D80347" w:rsidRPr="00F9351B">
        <w:rPr>
          <w:rFonts w:ascii="Times New Roman" w:hAnsi="Times New Roman" w:cs="Times New Roman"/>
          <w:lang w:val="en-GB"/>
        </w:rPr>
        <w:t xml:space="preserve"> </w:t>
      </w:r>
      <w:r w:rsidR="00DB2855" w:rsidRPr="00F9351B">
        <w:rPr>
          <w:rFonts w:ascii="Times New Roman" w:hAnsi="Times New Roman" w:cs="Times New Roman"/>
          <w:lang w:val="en-GB"/>
        </w:rPr>
        <w:t xml:space="preserve">the </w:t>
      </w:r>
      <w:r w:rsidR="00D1304A" w:rsidRPr="00F9351B">
        <w:rPr>
          <w:rFonts w:ascii="Times New Roman" w:hAnsi="Times New Roman" w:cs="Times New Roman"/>
          <w:lang w:val="en-GB"/>
        </w:rPr>
        <w:t>rheological parameter</w:t>
      </w:r>
      <w:r w:rsidR="00DB2855" w:rsidRPr="00F9351B">
        <w:rPr>
          <w:rFonts w:ascii="Times New Roman" w:hAnsi="Times New Roman" w:cs="Times New Roman"/>
          <w:lang w:val="en-GB"/>
        </w:rPr>
        <w:t>s</w:t>
      </w:r>
      <w:r w:rsidR="00D80347" w:rsidRPr="00F9351B">
        <w:rPr>
          <w:rFonts w:ascii="Times New Roman" w:hAnsi="Times New Roman" w:cs="Times New Roman"/>
          <w:lang w:val="en-GB"/>
        </w:rPr>
        <w:t xml:space="preserve"> and heterogeneity</w:t>
      </w:r>
      <w:r w:rsidR="00B70D9D">
        <w:rPr>
          <w:rFonts w:ascii="Times New Roman" w:hAnsi="Times New Roman" w:cs="Times New Roman"/>
          <w:lang w:val="en-GB"/>
        </w:rPr>
        <w:t xml:space="preserve"> </w:t>
      </w:r>
      <w:r w:rsidR="00DB2855" w:rsidRPr="00F9351B">
        <w:rPr>
          <w:rFonts w:ascii="Times New Roman" w:hAnsi="Times New Roman" w:cs="Times New Roman"/>
          <w:lang w:val="en-GB"/>
        </w:rPr>
        <w:t xml:space="preserve">of the crust, </w:t>
      </w:r>
      <w:r w:rsidR="00426C53">
        <w:rPr>
          <w:rFonts w:ascii="Times New Roman" w:hAnsi="Times New Roman" w:cs="Times New Roman"/>
          <w:lang w:val="en-GB"/>
        </w:rPr>
        <w:t xml:space="preserve">are expected and they </w:t>
      </w:r>
      <w:r w:rsidR="00DB2855" w:rsidRPr="00F9351B">
        <w:rPr>
          <w:rFonts w:ascii="Times New Roman" w:hAnsi="Times New Roman" w:cs="Times New Roman"/>
          <w:lang w:val="en-GB"/>
        </w:rPr>
        <w:t>would help greatly in assessing</w:t>
      </w:r>
      <w:r w:rsidR="00263C9D" w:rsidRPr="00F9351B">
        <w:rPr>
          <w:rFonts w:ascii="Times New Roman" w:hAnsi="Times New Roman" w:cs="Times New Roman"/>
          <w:lang w:val="en-GB"/>
        </w:rPr>
        <w:t xml:space="preserve"> </w:t>
      </w:r>
      <w:r w:rsidR="00FA6925" w:rsidRPr="00F9351B">
        <w:rPr>
          <w:rFonts w:ascii="Times New Roman" w:hAnsi="Times New Roman" w:cs="Times New Roman"/>
          <w:lang w:val="en-GB"/>
        </w:rPr>
        <w:t>the Mesozoic extensional history</w:t>
      </w:r>
      <w:r w:rsidR="00DB2855" w:rsidRPr="00F9351B">
        <w:rPr>
          <w:rFonts w:ascii="Times New Roman" w:hAnsi="Times New Roman" w:cs="Times New Roman"/>
          <w:lang w:val="en-GB"/>
        </w:rPr>
        <w:t xml:space="preserve"> of the study region</w:t>
      </w:r>
      <w:r w:rsidR="00D1304A" w:rsidRPr="00F9351B">
        <w:rPr>
          <w:rFonts w:ascii="Times New Roman" w:hAnsi="Times New Roman" w:cs="Times New Roman"/>
          <w:lang w:val="en-GB"/>
        </w:rPr>
        <w:t>.</w:t>
      </w:r>
    </w:p>
    <w:p w14:paraId="77685DEE" w14:textId="76AA1E06" w:rsidR="00B1081F" w:rsidRPr="00226986" w:rsidRDefault="00B1081F" w:rsidP="00254356">
      <w:pPr>
        <w:rPr>
          <w:rFonts w:ascii="Times New Roman" w:hAnsi="Times New Roman" w:cs="Times New Roman"/>
          <w:lang w:val="en-GB"/>
        </w:rPr>
      </w:pPr>
    </w:p>
    <w:p w14:paraId="063F5B71" w14:textId="1CE4196F" w:rsidR="00320FE3" w:rsidRPr="005A5036" w:rsidRDefault="00226986" w:rsidP="00254356">
      <w:pPr>
        <w:pStyle w:val="3"/>
        <w:spacing w:before="0" w:after="0" w:line="480" w:lineRule="auto"/>
        <w:contextualSpacing/>
        <w:rPr>
          <w:rFonts w:ascii="Times New Roman" w:hAnsi="Times New Roman" w:cs="Times New Roman"/>
          <w:sz w:val="24"/>
          <w:szCs w:val="24"/>
          <w:lang w:val="en-GB"/>
        </w:rPr>
      </w:pPr>
      <w:r w:rsidRPr="00625835">
        <w:rPr>
          <w:rFonts w:ascii="Times New Roman" w:hAnsi="Times New Roman" w:cs="Times New Roman"/>
          <w:sz w:val="24"/>
          <w:szCs w:val="24"/>
          <w:lang w:val="en-GB"/>
        </w:rPr>
        <w:t xml:space="preserve">5.2 </w:t>
      </w:r>
      <w:r w:rsidR="00BA5C0B" w:rsidRPr="00625835">
        <w:rPr>
          <w:rFonts w:ascii="Times New Roman" w:hAnsi="Times New Roman" w:cs="Times New Roman"/>
          <w:sz w:val="24"/>
          <w:szCs w:val="24"/>
          <w:lang w:val="en-GB"/>
        </w:rPr>
        <w:t>T</w:t>
      </w:r>
      <w:r w:rsidR="00BA5C0B" w:rsidRPr="00F83BFE">
        <w:rPr>
          <w:rFonts w:ascii="Times New Roman" w:hAnsi="Times New Roman" w:cs="Times New Roman"/>
          <w:sz w:val="24"/>
          <w:szCs w:val="24"/>
          <w:lang w:val="en-GB"/>
        </w:rPr>
        <w:t xml:space="preserve">he </w:t>
      </w:r>
      <w:r w:rsidR="002A76A7" w:rsidRPr="00F83BFE">
        <w:rPr>
          <w:rFonts w:ascii="Times New Roman" w:hAnsi="Times New Roman" w:cs="Times New Roman"/>
          <w:sz w:val="24"/>
          <w:szCs w:val="24"/>
          <w:lang w:val="en-GB"/>
        </w:rPr>
        <w:t>Moho</w:t>
      </w:r>
      <w:r w:rsidR="00BA5C0B" w:rsidRPr="00F83BFE">
        <w:rPr>
          <w:rFonts w:ascii="Times New Roman" w:hAnsi="Times New Roman" w:cs="Times New Roman"/>
          <w:sz w:val="24"/>
          <w:szCs w:val="24"/>
          <w:lang w:val="en-GB"/>
        </w:rPr>
        <w:t xml:space="preserve"> depth</w:t>
      </w:r>
      <w:r w:rsidR="002A76A7" w:rsidRPr="00F83BFE">
        <w:rPr>
          <w:rFonts w:ascii="Times New Roman" w:hAnsi="Times New Roman" w:cs="Times New Roman"/>
          <w:sz w:val="24"/>
          <w:szCs w:val="24"/>
          <w:lang w:val="en-GB"/>
        </w:rPr>
        <w:t xml:space="preserve"> versus </w:t>
      </w:r>
      <w:r w:rsidR="00BA5C0B" w:rsidRPr="00F83BFE">
        <w:rPr>
          <w:rFonts w:ascii="Times New Roman" w:hAnsi="Times New Roman" w:cs="Times New Roman"/>
          <w:sz w:val="24"/>
          <w:szCs w:val="24"/>
          <w:lang w:val="en-GB"/>
        </w:rPr>
        <w:t xml:space="preserve">the </w:t>
      </w:r>
      <w:r w:rsidR="00EB1DEF" w:rsidRPr="00F83BFE">
        <w:rPr>
          <w:rFonts w:ascii="Times New Roman" w:hAnsi="Times New Roman" w:cs="Times New Roman"/>
          <w:sz w:val="24"/>
          <w:szCs w:val="24"/>
          <w:lang w:val="en-GB"/>
        </w:rPr>
        <w:t>Curie poin</w:t>
      </w:r>
      <w:r w:rsidR="00EB1DEF" w:rsidRPr="00625835">
        <w:rPr>
          <w:rFonts w:ascii="Times New Roman" w:hAnsi="Times New Roman" w:cs="Times New Roman"/>
          <w:sz w:val="24"/>
          <w:szCs w:val="24"/>
          <w:lang w:val="en-GB"/>
        </w:rPr>
        <w:t>t</w:t>
      </w:r>
      <w:r w:rsidR="002A76A7" w:rsidRPr="00625835">
        <w:rPr>
          <w:rFonts w:ascii="Times New Roman" w:hAnsi="Times New Roman" w:cs="Times New Roman"/>
          <w:sz w:val="24"/>
          <w:szCs w:val="24"/>
          <w:lang w:val="en-GB"/>
        </w:rPr>
        <w:t xml:space="preserve"> depth</w:t>
      </w:r>
    </w:p>
    <w:p w14:paraId="39C5CE8E" w14:textId="18A1D2E3" w:rsidR="002400BE" w:rsidRDefault="00BA5C0B" w:rsidP="00254356">
      <w:pPr>
        <w:spacing w:line="480" w:lineRule="auto"/>
        <w:contextualSpacing/>
        <w:rPr>
          <w:rFonts w:ascii="Times New Roman" w:hAnsi="Times New Roman" w:cs="Times New Roman"/>
          <w:lang w:val="en-GB"/>
        </w:rPr>
      </w:pPr>
      <w:r w:rsidRPr="00F9351B">
        <w:rPr>
          <w:rFonts w:ascii="Times New Roman" w:hAnsi="Times New Roman" w:cs="Times New Roman"/>
          <w:lang w:val="en-GB"/>
        </w:rPr>
        <w:t>The C</w:t>
      </w:r>
      <w:r w:rsidR="00EB1DEF" w:rsidRPr="00F9351B">
        <w:rPr>
          <w:rFonts w:ascii="Times New Roman" w:hAnsi="Times New Roman" w:cs="Times New Roman"/>
          <w:lang w:val="en-GB"/>
        </w:rPr>
        <w:t>urie point</w:t>
      </w:r>
      <w:r w:rsidR="00AA2994" w:rsidRPr="00F9351B">
        <w:rPr>
          <w:rFonts w:ascii="Times New Roman" w:hAnsi="Times New Roman" w:cs="Times New Roman"/>
          <w:lang w:val="en-GB"/>
        </w:rPr>
        <w:t xml:space="preserve"> depth can be taken </w:t>
      </w:r>
      <w:r w:rsidRPr="00F9351B">
        <w:rPr>
          <w:rFonts w:ascii="Times New Roman" w:hAnsi="Times New Roman" w:cs="Times New Roman"/>
          <w:lang w:val="en-GB"/>
        </w:rPr>
        <w:t>to represent a</w:t>
      </w:r>
      <w:r w:rsidR="00AA2994" w:rsidRPr="00F9351B">
        <w:rPr>
          <w:rFonts w:ascii="Times New Roman" w:hAnsi="Times New Roman" w:cs="Times New Roman"/>
          <w:lang w:val="en-GB"/>
        </w:rPr>
        <w:t xml:space="preserve"> magnetic surface below which pure magnetic minerals exceed a certain temperature (</w:t>
      </w:r>
      <w:r w:rsidR="00A64EDC" w:rsidRPr="00F9351B">
        <w:rPr>
          <w:rFonts w:ascii="Times New Roman" w:hAnsi="Times New Roman" w:cs="Times New Roman"/>
          <w:lang w:val="en-GB"/>
        </w:rPr>
        <w:t>approximately 5</w:t>
      </w:r>
      <w:r w:rsidR="00AA2994" w:rsidRPr="00F9351B">
        <w:rPr>
          <w:rFonts w:ascii="Times New Roman" w:hAnsi="Times New Roman" w:cs="Times New Roman"/>
          <w:lang w:val="en-GB"/>
        </w:rPr>
        <w:t xml:space="preserve">80 </w:t>
      </w:r>
      <w:r w:rsidR="001E4F00" w:rsidRPr="00F9351B">
        <w:rPr>
          <w:rFonts w:ascii="Times New Roman" w:eastAsia="宋体" w:hAnsi="Times New Roman" w:cs="Times New Roman"/>
          <w:lang w:val="en-GB"/>
        </w:rPr>
        <w:t>°C</w:t>
      </w:r>
      <w:r w:rsidR="00AA2994" w:rsidRPr="00F9351B">
        <w:rPr>
          <w:rFonts w:ascii="Times New Roman" w:eastAsia="宋体" w:hAnsi="Times New Roman" w:cs="Times New Roman"/>
          <w:lang w:val="en-GB"/>
        </w:rPr>
        <w:t>)</w:t>
      </w:r>
      <w:r w:rsidR="00AA2994" w:rsidRPr="00F9351B">
        <w:rPr>
          <w:rFonts w:ascii="Times New Roman" w:hAnsi="Times New Roman" w:cs="Times New Roman"/>
          <w:lang w:val="en-GB"/>
        </w:rPr>
        <w:t xml:space="preserve"> and </w:t>
      </w:r>
      <w:r w:rsidRPr="00F9351B">
        <w:rPr>
          <w:rFonts w:ascii="Times New Roman" w:hAnsi="Times New Roman" w:cs="Times New Roman"/>
          <w:lang w:val="en-GB"/>
        </w:rPr>
        <w:t>become</w:t>
      </w:r>
      <w:r w:rsidR="00F83BFE">
        <w:rPr>
          <w:rFonts w:ascii="Times New Roman" w:hAnsi="Times New Roman" w:cs="Times New Roman"/>
          <w:lang w:val="en-GB"/>
        </w:rPr>
        <w:t xml:space="preserve"> </w:t>
      </w:r>
      <w:r w:rsidR="00AA2994" w:rsidRPr="00F9351B">
        <w:rPr>
          <w:rFonts w:ascii="Times New Roman" w:hAnsi="Times New Roman" w:cs="Times New Roman"/>
          <w:lang w:val="en-GB"/>
        </w:rPr>
        <w:t xml:space="preserve">demagnetized. Therefore, </w:t>
      </w:r>
      <w:r w:rsidR="00426C53">
        <w:rPr>
          <w:rFonts w:ascii="Times New Roman" w:hAnsi="Times New Roman" w:cs="Times New Roman"/>
          <w:lang w:val="en-GB"/>
        </w:rPr>
        <w:t>it</w:t>
      </w:r>
      <w:r w:rsidR="00F83BFE">
        <w:rPr>
          <w:rFonts w:ascii="Times New Roman" w:hAnsi="Times New Roman" w:cs="Times New Roman"/>
          <w:lang w:val="en-GB"/>
        </w:rPr>
        <w:t xml:space="preserve"> </w:t>
      </w:r>
      <w:r w:rsidR="00AA2994" w:rsidRPr="00F9351B">
        <w:rPr>
          <w:rFonts w:ascii="Times New Roman" w:hAnsi="Times New Roman" w:cs="Times New Roman"/>
          <w:lang w:val="en-GB"/>
        </w:rPr>
        <w:t xml:space="preserve">serves as a good proxy </w:t>
      </w:r>
      <w:r w:rsidRPr="00F9351B">
        <w:rPr>
          <w:rFonts w:ascii="Times New Roman" w:hAnsi="Times New Roman" w:cs="Times New Roman"/>
          <w:lang w:val="en-GB"/>
        </w:rPr>
        <w:t>for</w:t>
      </w:r>
      <w:r w:rsidR="00AA2994" w:rsidRPr="00F9351B">
        <w:rPr>
          <w:rFonts w:ascii="Times New Roman" w:hAnsi="Times New Roman" w:cs="Times New Roman"/>
          <w:lang w:val="en-GB"/>
        </w:rPr>
        <w:t xml:space="preserve"> the thermal state and geodynamic evolution</w:t>
      </w:r>
      <w:r w:rsidRPr="00F9351B">
        <w:rPr>
          <w:rFonts w:ascii="Times New Roman" w:hAnsi="Times New Roman" w:cs="Times New Roman"/>
          <w:lang w:val="en-GB"/>
        </w:rPr>
        <w:t xml:space="preserve"> of the lithosphere</w:t>
      </w:r>
      <w:r w:rsidR="00AA2994" w:rsidRPr="00F9351B">
        <w:rPr>
          <w:rFonts w:ascii="Times New Roman" w:hAnsi="Times New Roman" w:cs="Times New Roman"/>
          <w:lang w:val="en-GB"/>
        </w:rPr>
        <w:t xml:space="preserve"> and generally correlate</w:t>
      </w:r>
      <w:r w:rsidRPr="00F9351B">
        <w:rPr>
          <w:rFonts w:ascii="Times New Roman" w:hAnsi="Times New Roman" w:cs="Times New Roman"/>
          <w:lang w:val="en-GB"/>
        </w:rPr>
        <w:t>s</w:t>
      </w:r>
      <w:r w:rsidR="00AA2994" w:rsidRPr="00F9351B">
        <w:rPr>
          <w:rFonts w:ascii="Times New Roman" w:hAnsi="Times New Roman" w:cs="Times New Roman"/>
          <w:lang w:val="en-GB"/>
        </w:rPr>
        <w:t xml:space="preserve"> well with heat flow </w:t>
      </w:r>
      <w:r w:rsidR="004B42EF">
        <w:rPr>
          <w:rFonts w:ascii="Times New Roman" w:hAnsi="Times New Roman" w:cs="Times New Roman"/>
          <w:noProof/>
          <w:lang w:val="en-GB"/>
        </w:rPr>
        <w:t>(Li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2010; Li 2011)</w:t>
      </w:r>
      <w:r w:rsidR="00AA2994" w:rsidRPr="00F9351B">
        <w:rPr>
          <w:rFonts w:ascii="Times New Roman" w:hAnsi="Times New Roman" w:cs="Times New Roman"/>
          <w:lang w:val="en-GB"/>
        </w:rPr>
        <w:t xml:space="preserve">. Li </w:t>
      </w:r>
      <w:r w:rsidR="00AA2994" w:rsidRPr="00625835">
        <w:rPr>
          <w:rFonts w:ascii="Times New Roman" w:hAnsi="Times New Roman" w:cs="Times New Roman"/>
          <w:i/>
          <w:lang w:val="en-GB"/>
        </w:rPr>
        <w:t>et al</w:t>
      </w:r>
      <w:r w:rsidR="00AA2994" w:rsidRPr="00F9351B">
        <w:rPr>
          <w:rFonts w:ascii="Times New Roman" w:hAnsi="Times New Roman" w:cs="Times New Roman"/>
          <w:lang w:val="en-GB"/>
        </w:rPr>
        <w:t xml:space="preserve">. (2017) estimated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depths globally </w:t>
      </w:r>
      <w:r w:rsidR="00B40EA6" w:rsidRPr="00F9351B">
        <w:rPr>
          <w:rFonts w:ascii="Times New Roman" w:hAnsi="Times New Roman" w:cs="Times New Roman"/>
          <w:lang w:val="en-GB"/>
        </w:rPr>
        <w:t>using</w:t>
      </w:r>
      <w:r w:rsidR="00AA2994" w:rsidRPr="00F9351B">
        <w:rPr>
          <w:rFonts w:ascii="Times New Roman" w:hAnsi="Times New Roman" w:cs="Times New Roman"/>
          <w:lang w:val="en-GB"/>
        </w:rPr>
        <w:t xml:space="preserve"> </w:t>
      </w:r>
      <w:r w:rsidRPr="00F9351B">
        <w:rPr>
          <w:rFonts w:ascii="Times New Roman" w:hAnsi="Times New Roman" w:cs="Times New Roman"/>
          <w:lang w:val="en-GB"/>
        </w:rPr>
        <w:t>a</w:t>
      </w:r>
      <w:r w:rsidR="00F83BFE">
        <w:rPr>
          <w:rFonts w:ascii="Times New Roman" w:hAnsi="Times New Roman" w:cs="Times New Roman"/>
          <w:lang w:val="en-GB"/>
        </w:rPr>
        <w:t xml:space="preserve"> </w:t>
      </w:r>
      <w:r w:rsidR="00AA2994" w:rsidRPr="00F9351B">
        <w:rPr>
          <w:rFonts w:ascii="Times New Roman" w:hAnsi="Times New Roman" w:cs="Times New Roman"/>
          <w:lang w:val="en-GB"/>
        </w:rPr>
        <w:t xml:space="preserve">centroid approach based on </w:t>
      </w:r>
      <w:r w:rsidRPr="00F9351B">
        <w:rPr>
          <w:rFonts w:ascii="Times New Roman" w:hAnsi="Times New Roman" w:cs="Times New Roman"/>
          <w:lang w:val="en-GB"/>
        </w:rPr>
        <w:t xml:space="preserve">the </w:t>
      </w:r>
      <w:r w:rsidR="00AA2994" w:rsidRPr="00F9351B">
        <w:rPr>
          <w:rFonts w:ascii="Times New Roman" w:hAnsi="Times New Roman" w:cs="Times New Roman"/>
          <w:lang w:val="en-GB"/>
        </w:rPr>
        <w:t xml:space="preserve">radially averaged amplitude spectrum of total field magnetic anomalies and published </w:t>
      </w:r>
      <w:r w:rsidRPr="00F9351B">
        <w:rPr>
          <w:rFonts w:ascii="Times New Roman" w:hAnsi="Times New Roman" w:cs="Times New Roman"/>
          <w:lang w:val="en-GB"/>
        </w:rPr>
        <w:t>a</w:t>
      </w:r>
      <w:r w:rsidR="00F83BFE">
        <w:rPr>
          <w:rFonts w:ascii="Times New Roman" w:hAnsi="Times New Roman" w:cs="Times New Roman"/>
          <w:lang w:val="en-GB"/>
        </w:rPr>
        <w:t xml:space="preserve"> </w:t>
      </w:r>
      <w:r w:rsidR="00AA2994" w:rsidRPr="00F9351B">
        <w:rPr>
          <w:rFonts w:ascii="Times New Roman" w:hAnsi="Times New Roman" w:cs="Times New Roman"/>
          <w:lang w:val="en-GB"/>
        </w:rPr>
        <w:t xml:space="preserve">global reference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 model. The inverted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 values in</w:t>
      </w:r>
      <w:r w:rsidR="00F10E93" w:rsidRPr="00F9351B">
        <w:rPr>
          <w:rFonts w:ascii="Times New Roman" w:hAnsi="Times New Roman" w:cs="Times New Roman"/>
          <w:lang w:val="en-GB"/>
        </w:rPr>
        <w:t xml:space="preserve"> the Ross Sea </w:t>
      </w:r>
      <w:r w:rsidR="00BC3D64" w:rsidRPr="00F9351B">
        <w:rPr>
          <w:rFonts w:ascii="Times New Roman" w:hAnsi="Times New Roman" w:cs="Times New Roman"/>
          <w:lang w:val="en-GB"/>
        </w:rPr>
        <w:t>are</w:t>
      </w:r>
      <w:r w:rsidR="00F83BFE">
        <w:rPr>
          <w:rFonts w:ascii="Times New Roman" w:hAnsi="Times New Roman" w:cs="Times New Roman"/>
          <w:lang w:val="en-GB"/>
        </w:rPr>
        <w:t xml:space="preserve"> </w:t>
      </w:r>
      <w:r w:rsidR="00F10E93" w:rsidRPr="00F9351B">
        <w:rPr>
          <w:rFonts w:ascii="Times New Roman" w:hAnsi="Times New Roman" w:cs="Times New Roman"/>
          <w:lang w:val="en-GB"/>
        </w:rPr>
        <w:t>shown in Fig. 11</w:t>
      </w:r>
      <w:r w:rsidR="00AA2994" w:rsidRPr="00F9351B">
        <w:rPr>
          <w:rFonts w:ascii="Times New Roman" w:hAnsi="Times New Roman" w:cs="Times New Roman"/>
          <w:lang w:val="en-GB"/>
        </w:rPr>
        <w:t xml:space="preserve">a. </w:t>
      </w:r>
      <w:r w:rsidR="00BC3D64" w:rsidRPr="00F9351B">
        <w:rPr>
          <w:rFonts w:ascii="Times New Roman" w:hAnsi="Times New Roman" w:cs="Times New Roman"/>
          <w:lang w:val="en-GB"/>
        </w:rPr>
        <w:t>T</w:t>
      </w:r>
      <w:r w:rsidR="00AA2994" w:rsidRPr="00F9351B">
        <w:rPr>
          <w:rFonts w:ascii="Times New Roman" w:hAnsi="Times New Roman" w:cs="Times New Roman"/>
          <w:lang w:val="en-GB"/>
        </w:rPr>
        <w:t xml:space="preserve">he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 </w:t>
      </w:r>
      <w:r w:rsidR="00BC3D64" w:rsidRPr="00F9351B">
        <w:rPr>
          <w:rFonts w:ascii="Times New Roman" w:hAnsi="Times New Roman" w:cs="Times New Roman"/>
          <w:lang w:val="en-GB"/>
        </w:rPr>
        <w:t>varies</w:t>
      </w:r>
      <w:r w:rsidR="00F83BFE">
        <w:rPr>
          <w:rFonts w:ascii="Times New Roman" w:hAnsi="Times New Roman" w:cs="Times New Roman"/>
          <w:lang w:val="en-GB"/>
        </w:rPr>
        <w:t xml:space="preserve"> </w:t>
      </w:r>
      <w:r w:rsidR="00AA2994" w:rsidRPr="00F9351B">
        <w:rPr>
          <w:rFonts w:ascii="Times New Roman" w:hAnsi="Times New Roman" w:cs="Times New Roman"/>
          <w:lang w:val="en-GB"/>
        </w:rPr>
        <w:t>between 9 km and 30 km in our study area</w:t>
      </w:r>
      <w:r w:rsidR="00BC3D64" w:rsidRPr="00F9351B">
        <w:rPr>
          <w:rFonts w:ascii="Times New Roman" w:hAnsi="Times New Roman" w:cs="Times New Roman"/>
          <w:lang w:val="en-GB"/>
        </w:rPr>
        <w:t>,</w:t>
      </w:r>
      <w:r w:rsidR="00AA2994" w:rsidRPr="00F9351B">
        <w:rPr>
          <w:rFonts w:ascii="Times New Roman" w:hAnsi="Times New Roman" w:cs="Times New Roman"/>
          <w:lang w:val="en-GB"/>
        </w:rPr>
        <w:t xml:space="preserve"> and most values are shallower than 20 km, except</w:t>
      </w:r>
      <w:r w:rsidR="00BC3D64" w:rsidRPr="00F9351B">
        <w:rPr>
          <w:rFonts w:ascii="Times New Roman" w:hAnsi="Times New Roman" w:cs="Times New Roman"/>
          <w:lang w:val="en-GB"/>
        </w:rPr>
        <w:t xml:space="preserve"> unde</w:t>
      </w:r>
      <w:ins w:id="244" w:author="ji appple" w:date="2018-07-18T15:07:00Z">
        <w:r w:rsidR="0051102B">
          <w:rPr>
            <w:rFonts w:ascii="Times New Roman" w:hAnsi="Times New Roman" w:cs="Times New Roman"/>
            <w:lang w:val="en-GB"/>
          </w:rPr>
          <w:t>r</w:t>
        </w:r>
      </w:ins>
      <w:r w:rsidR="00AA2994" w:rsidRPr="00F9351B">
        <w:rPr>
          <w:rFonts w:ascii="Times New Roman" w:hAnsi="Times New Roman" w:cs="Times New Roman"/>
          <w:lang w:val="en-GB"/>
        </w:rPr>
        <w:t xml:space="preserve"> </w:t>
      </w:r>
      <w:ins w:id="245" w:author="ji appple" w:date="2018-07-18T15:08:00Z">
        <w:r w:rsidR="00C555AB">
          <w:rPr>
            <w:rFonts w:ascii="Times New Roman" w:hAnsi="Times New Roman" w:cs="Times New Roman"/>
            <w:lang w:val="en-GB"/>
          </w:rPr>
          <w:t>n</w:t>
        </w:r>
      </w:ins>
      <w:del w:id="246" w:author="ji appple" w:date="2018-07-18T15:08:00Z">
        <w:r w:rsidR="00AA2994" w:rsidRPr="00F9351B" w:rsidDel="00C555AB">
          <w:rPr>
            <w:rFonts w:ascii="Times New Roman" w:hAnsi="Times New Roman" w:cs="Times New Roman"/>
            <w:lang w:val="en-GB"/>
          </w:rPr>
          <w:delText>N</w:delText>
        </w:r>
      </w:del>
      <w:r w:rsidR="00AA2994" w:rsidRPr="00F9351B">
        <w:rPr>
          <w:rFonts w:ascii="Times New Roman" w:hAnsi="Times New Roman" w:cs="Times New Roman"/>
          <w:lang w:val="en-GB"/>
        </w:rPr>
        <w:t>ort</w:t>
      </w:r>
      <w:r w:rsidR="003B7A80" w:rsidRPr="00F9351B">
        <w:rPr>
          <w:rFonts w:ascii="Times New Roman" w:hAnsi="Times New Roman" w:cs="Times New Roman"/>
          <w:lang w:val="en-GB"/>
        </w:rPr>
        <w:t>h</w:t>
      </w:r>
      <w:r w:rsidR="00AA2994" w:rsidRPr="00F9351B">
        <w:rPr>
          <w:rFonts w:ascii="Times New Roman" w:hAnsi="Times New Roman" w:cs="Times New Roman"/>
          <w:lang w:val="en-GB"/>
        </w:rPr>
        <w:t xml:space="preserve">ern Victoria Land and </w:t>
      </w:r>
      <w:r w:rsidR="00BC3D64" w:rsidRPr="00F9351B">
        <w:rPr>
          <w:rFonts w:ascii="Times New Roman" w:hAnsi="Times New Roman" w:cs="Times New Roman"/>
          <w:lang w:val="en-GB"/>
        </w:rPr>
        <w:t xml:space="preserve">the </w:t>
      </w:r>
      <w:r w:rsidR="00AA2994" w:rsidRPr="00F9351B">
        <w:rPr>
          <w:rFonts w:ascii="Times New Roman" w:hAnsi="Times New Roman" w:cs="Times New Roman"/>
          <w:lang w:val="en-GB"/>
        </w:rPr>
        <w:t>Iselin Bank</w:t>
      </w:r>
      <w:r w:rsidR="00BC3D64" w:rsidRPr="00F9351B">
        <w:rPr>
          <w:rFonts w:ascii="Times New Roman" w:hAnsi="Times New Roman" w:cs="Times New Roman"/>
          <w:lang w:val="en-GB"/>
        </w:rPr>
        <w:t>,</w:t>
      </w:r>
      <w:r w:rsidR="00AA2994" w:rsidRPr="00F9351B">
        <w:rPr>
          <w:rFonts w:ascii="Times New Roman" w:hAnsi="Times New Roman" w:cs="Times New Roman"/>
          <w:lang w:val="en-GB"/>
        </w:rPr>
        <w:t xml:space="preserve"> where the Moho </w:t>
      </w:r>
      <w:r w:rsidR="00AA2994" w:rsidRPr="00F9351B">
        <w:rPr>
          <w:rFonts w:ascii="Times New Roman" w:hAnsi="Times New Roman" w:cs="Times New Roman"/>
          <w:lang w:val="en-GB"/>
        </w:rPr>
        <w:lastRenderedPageBreak/>
        <w:t xml:space="preserve">also deepens. The areas of </w:t>
      </w:r>
      <w:proofErr w:type="spellStart"/>
      <w:r w:rsidR="00AA2994" w:rsidRPr="00F9351B">
        <w:rPr>
          <w:rFonts w:ascii="Times New Roman" w:hAnsi="Times New Roman" w:cs="Times New Roman"/>
          <w:lang w:val="en-GB"/>
        </w:rPr>
        <w:t>Cenozoic</w:t>
      </w:r>
      <w:proofErr w:type="spellEnd"/>
      <w:r w:rsidR="00AA2994" w:rsidRPr="00F9351B">
        <w:rPr>
          <w:rFonts w:ascii="Times New Roman" w:hAnsi="Times New Roman" w:cs="Times New Roman"/>
          <w:lang w:val="en-GB"/>
        </w:rPr>
        <w:t xml:space="preserve"> extension, magmatism and volcanism in the western Ross Sea are consistent</w:t>
      </w:r>
      <w:r w:rsidR="00BC3D64" w:rsidRPr="00F9351B">
        <w:rPr>
          <w:rFonts w:ascii="Times New Roman" w:hAnsi="Times New Roman" w:cs="Times New Roman"/>
          <w:lang w:val="en-GB"/>
        </w:rPr>
        <w:t xml:space="preserve"> with</w:t>
      </w:r>
      <w:r w:rsidR="00AA2994" w:rsidRPr="00F9351B">
        <w:rPr>
          <w:rFonts w:ascii="Times New Roman" w:hAnsi="Times New Roman" w:cs="Times New Roman"/>
          <w:lang w:val="en-GB"/>
        </w:rPr>
        <w:t xml:space="preserve"> the observed small values of </w:t>
      </w:r>
      <w:r w:rsidR="00BC3D64" w:rsidRPr="00F9351B">
        <w:rPr>
          <w:rFonts w:ascii="Times New Roman" w:hAnsi="Times New Roman" w:cs="Times New Roman"/>
          <w:lang w:val="en-GB"/>
        </w:rPr>
        <w:t xml:space="preserve">the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 and</w:t>
      </w:r>
      <w:r w:rsidR="00BC3D64" w:rsidRPr="00F9351B">
        <w:rPr>
          <w:rFonts w:ascii="Times New Roman" w:hAnsi="Times New Roman" w:cs="Times New Roman"/>
          <w:lang w:val="en-GB"/>
        </w:rPr>
        <w:t xml:space="preserve"> the</w:t>
      </w:r>
      <w:r w:rsidR="00AA2994" w:rsidRPr="00F9351B">
        <w:rPr>
          <w:rFonts w:ascii="Times New Roman" w:hAnsi="Times New Roman" w:cs="Times New Roman"/>
          <w:lang w:val="en-GB"/>
        </w:rPr>
        <w:t xml:space="preserve"> high heat flow values,</w:t>
      </w:r>
      <w:r w:rsidR="00AA2994" w:rsidRPr="00CC7511">
        <w:rPr>
          <w:rFonts w:ascii="Times New Roman" w:hAnsi="Times New Roman" w:cs="Times New Roman"/>
          <w:lang w:val="en-GB"/>
        </w:rPr>
        <w:t xml:space="preserve"> e.g., </w:t>
      </w:r>
      <w:r w:rsidR="00CC7511" w:rsidRPr="00CC7511">
        <w:rPr>
          <w:rFonts w:ascii="Times New Roman" w:hAnsi="Times New Roman" w:cs="Times New Roman"/>
          <w:lang w:val="en-GB"/>
        </w:rPr>
        <w:t xml:space="preserve">in the </w:t>
      </w:r>
      <w:r w:rsidR="00C206E6" w:rsidRPr="00CC7511">
        <w:rPr>
          <w:rFonts w:ascii="Times New Roman" w:hAnsi="Times New Roman" w:cs="Times New Roman"/>
          <w:lang w:val="en-GB"/>
        </w:rPr>
        <w:t>Northern Basin</w:t>
      </w:r>
      <w:r w:rsidR="00CC7511" w:rsidRPr="00CC7511">
        <w:rPr>
          <w:rFonts w:ascii="Times New Roman" w:hAnsi="Times New Roman" w:cs="Times New Roman"/>
          <w:lang w:val="en-GB"/>
        </w:rPr>
        <w:t>, Melbourne volcanic province</w:t>
      </w:r>
      <w:r w:rsidR="00C206E6" w:rsidRPr="00CC7511">
        <w:rPr>
          <w:rFonts w:ascii="Times New Roman" w:hAnsi="Times New Roman" w:cs="Times New Roman"/>
          <w:lang w:val="en-GB"/>
        </w:rPr>
        <w:t xml:space="preserve"> and</w:t>
      </w:r>
      <w:r w:rsidR="00BC3D64" w:rsidRPr="00CC7511">
        <w:rPr>
          <w:rFonts w:ascii="Times New Roman" w:hAnsi="Times New Roman" w:cs="Times New Roman"/>
          <w:lang w:val="en-GB"/>
        </w:rPr>
        <w:t xml:space="preserve"> </w:t>
      </w:r>
      <w:r w:rsidR="0081691F" w:rsidRPr="00CC7511">
        <w:rPr>
          <w:rFonts w:ascii="Times New Roman" w:hAnsi="Times New Roman" w:cs="Times New Roman"/>
          <w:lang w:val="en-GB"/>
        </w:rPr>
        <w:t>Ross</w:t>
      </w:r>
      <w:r w:rsidR="00AA2994" w:rsidRPr="00CC7511">
        <w:rPr>
          <w:rFonts w:ascii="Times New Roman" w:hAnsi="Times New Roman" w:cs="Times New Roman"/>
          <w:lang w:val="en-GB"/>
        </w:rPr>
        <w:t xml:space="preserve"> Island, </w:t>
      </w:r>
      <w:r w:rsidR="00AA2994" w:rsidRPr="00F9351B">
        <w:rPr>
          <w:rFonts w:ascii="Times New Roman" w:hAnsi="Times New Roman" w:cs="Times New Roman"/>
          <w:lang w:val="en-GB"/>
        </w:rPr>
        <w:t>indicating the</w:t>
      </w:r>
      <w:r w:rsidR="00BC3D64" w:rsidRPr="00F9351B">
        <w:rPr>
          <w:rFonts w:ascii="Times New Roman" w:hAnsi="Times New Roman" w:cs="Times New Roman"/>
          <w:lang w:val="en-GB"/>
        </w:rPr>
        <w:t xml:space="preserve"> presence of</w:t>
      </w:r>
      <w:r w:rsidR="00AA2994" w:rsidRPr="00F9351B">
        <w:rPr>
          <w:rFonts w:ascii="Times New Roman" w:hAnsi="Times New Roman" w:cs="Times New Roman"/>
          <w:lang w:val="en-GB"/>
        </w:rPr>
        <w:t xml:space="preserve"> hot lithosphere </w:t>
      </w:r>
      <w:r w:rsidR="004B42EF">
        <w:rPr>
          <w:rFonts w:ascii="Times New Roman" w:hAnsi="Times New Roman" w:cs="Times New Roman"/>
          <w:noProof/>
          <w:lang w:val="en-GB"/>
        </w:rPr>
        <w:t>(Lawrence</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2006b; Hansen</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2016; Ji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2017)</w:t>
      </w:r>
      <w:r w:rsidR="00BC3D64" w:rsidRPr="00F9351B">
        <w:rPr>
          <w:rFonts w:ascii="Times New Roman" w:hAnsi="Times New Roman" w:cs="Times New Roman"/>
          <w:lang w:val="en-GB"/>
        </w:rPr>
        <w:t>;</w:t>
      </w:r>
      <w:r w:rsidR="00AA2994" w:rsidRPr="00F9351B">
        <w:rPr>
          <w:rFonts w:ascii="Times New Roman" w:hAnsi="Times New Roman" w:cs="Times New Roman"/>
          <w:lang w:val="en-GB"/>
        </w:rPr>
        <w:t xml:space="preserve"> the minimum values appear </w:t>
      </w:r>
      <w:r w:rsidR="00BC3D64" w:rsidRPr="00F9351B">
        <w:rPr>
          <w:rFonts w:ascii="Times New Roman" w:hAnsi="Times New Roman" w:cs="Times New Roman"/>
          <w:lang w:val="en-GB"/>
        </w:rPr>
        <w:t>under</w:t>
      </w:r>
      <w:r w:rsidR="00AA2994" w:rsidRPr="00F9351B">
        <w:rPr>
          <w:rFonts w:ascii="Times New Roman" w:hAnsi="Times New Roman" w:cs="Times New Roman"/>
          <w:lang w:val="en-GB"/>
        </w:rPr>
        <w:t xml:space="preserve"> </w:t>
      </w:r>
      <w:r w:rsidR="00474FA7">
        <w:rPr>
          <w:rFonts w:ascii="Times New Roman" w:hAnsi="Times New Roman" w:cs="Times New Roman"/>
          <w:lang w:val="en-GB"/>
        </w:rPr>
        <w:t xml:space="preserve">the </w:t>
      </w:r>
      <w:r w:rsidR="00474FA7" w:rsidRPr="00CC7511">
        <w:rPr>
          <w:rFonts w:ascii="Times New Roman" w:hAnsi="Times New Roman" w:cs="Times New Roman"/>
          <w:lang w:val="en-GB"/>
        </w:rPr>
        <w:t>Melbourne volcanic province</w:t>
      </w:r>
      <w:r w:rsidR="00474FA7">
        <w:rPr>
          <w:rFonts w:ascii="Times New Roman" w:hAnsi="Times New Roman" w:cs="Times New Roman"/>
          <w:lang w:val="en-GB"/>
        </w:rPr>
        <w:t xml:space="preserve"> of </w:t>
      </w:r>
      <w:r w:rsidR="00C92F3E">
        <w:rPr>
          <w:rFonts w:ascii="Times New Roman" w:hAnsi="Times New Roman" w:cs="Times New Roman"/>
          <w:lang w:val="en-GB"/>
        </w:rPr>
        <w:t>northern Victoria Land</w:t>
      </w:r>
      <w:r w:rsidR="00BC3D64" w:rsidRPr="00F9351B">
        <w:rPr>
          <w:rFonts w:ascii="Times New Roman" w:hAnsi="Times New Roman" w:cs="Times New Roman"/>
          <w:lang w:val="en-GB"/>
        </w:rPr>
        <w:t>,</w:t>
      </w:r>
      <w:r w:rsidR="00771286" w:rsidRPr="00F9351B">
        <w:rPr>
          <w:rFonts w:ascii="Times New Roman" w:hAnsi="Times New Roman" w:cs="Times New Roman"/>
          <w:lang w:val="en-GB"/>
        </w:rPr>
        <w:t xml:space="preserve"> where</w:t>
      </w:r>
      <w:r w:rsidR="00AA2994" w:rsidRPr="00F9351B">
        <w:rPr>
          <w:rFonts w:ascii="Times New Roman" w:hAnsi="Times New Roman" w:cs="Times New Roman"/>
          <w:lang w:val="en-GB"/>
        </w:rPr>
        <w:t xml:space="preserve"> the </w:t>
      </w:r>
      <w:r w:rsidR="00474FA7">
        <w:rPr>
          <w:rFonts w:ascii="Times New Roman" w:hAnsi="Times New Roman" w:cs="Times New Roman"/>
          <w:lang w:val="en-GB"/>
        </w:rPr>
        <w:t xml:space="preserve">young </w:t>
      </w:r>
      <w:r w:rsidR="00AA2994" w:rsidRPr="00F9351B">
        <w:rPr>
          <w:rFonts w:ascii="Times New Roman" w:hAnsi="Times New Roman" w:cs="Times New Roman"/>
          <w:lang w:val="en-GB"/>
        </w:rPr>
        <w:t xml:space="preserve">volcano MB </w:t>
      </w:r>
      <w:r w:rsidR="00474FA7">
        <w:rPr>
          <w:rFonts w:ascii="Times New Roman" w:hAnsi="Times New Roman" w:cs="Times New Roman"/>
          <w:lang w:val="en-GB"/>
        </w:rPr>
        <w:t>and M</w:t>
      </w:r>
      <w:ins w:id="247" w:author="ji appple" w:date="2018-07-02T09:53:00Z">
        <w:r w:rsidR="00BF1A02">
          <w:rPr>
            <w:rFonts w:ascii="Times New Roman" w:hAnsi="Times New Roman" w:cs="Times New Roman"/>
            <w:lang w:val="en-GB"/>
          </w:rPr>
          <w:t>T</w:t>
        </w:r>
      </w:ins>
      <w:r w:rsidR="00474FA7">
        <w:rPr>
          <w:rFonts w:ascii="Times New Roman" w:hAnsi="Times New Roman" w:cs="Times New Roman"/>
          <w:lang w:val="en-GB"/>
        </w:rPr>
        <w:t xml:space="preserve">P </w:t>
      </w:r>
      <w:r w:rsidR="00BC3D64" w:rsidRPr="00F9351B">
        <w:rPr>
          <w:rFonts w:ascii="Times New Roman" w:hAnsi="Times New Roman" w:cs="Times New Roman"/>
          <w:lang w:val="en-GB"/>
        </w:rPr>
        <w:t>is located</w:t>
      </w:r>
      <w:r w:rsidR="00AA2994" w:rsidRPr="00F9351B">
        <w:rPr>
          <w:rFonts w:ascii="Times New Roman" w:hAnsi="Times New Roman" w:cs="Times New Roman"/>
          <w:lang w:val="en-GB"/>
        </w:rPr>
        <w:t xml:space="preserve">. The similar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depths in </w:t>
      </w:r>
      <w:r w:rsidR="00BC3D64" w:rsidRPr="00F9351B">
        <w:rPr>
          <w:rFonts w:ascii="Times New Roman" w:hAnsi="Times New Roman" w:cs="Times New Roman"/>
          <w:lang w:val="en-GB"/>
        </w:rPr>
        <w:t xml:space="preserve">the </w:t>
      </w:r>
      <w:r w:rsidR="00AA2994" w:rsidRPr="00F9351B">
        <w:rPr>
          <w:rFonts w:ascii="Times New Roman" w:hAnsi="Times New Roman" w:cs="Times New Roman"/>
          <w:lang w:val="en-GB"/>
        </w:rPr>
        <w:t xml:space="preserve">Adare Basin </w:t>
      </w:r>
      <w:r w:rsidR="008709B6" w:rsidRPr="00F9351B">
        <w:rPr>
          <w:rFonts w:ascii="Times New Roman" w:hAnsi="Times New Roman" w:cs="Times New Roman"/>
          <w:lang w:val="en-GB"/>
        </w:rPr>
        <w:t>and the Northern Basin</w:t>
      </w:r>
      <w:r w:rsidR="00AA2994" w:rsidRPr="00F9351B">
        <w:rPr>
          <w:rFonts w:ascii="Times New Roman" w:hAnsi="Times New Roman" w:cs="Times New Roman"/>
          <w:lang w:val="en-GB"/>
        </w:rPr>
        <w:t xml:space="preserve"> suggest that </w:t>
      </w:r>
      <w:r w:rsidR="00BC3D64" w:rsidRPr="00F9351B">
        <w:rPr>
          <w:rFonts w:ascii="Times New Roman" w:hAnsi="Times New Roman" w:cs="Times New Roman"/>
          <w:lang w:val="en-GB"/>
        </w:rPr>
        <w:t xml:space="preserve">the </w:t>
      </w:r>
      <w:r w:rsidR="00AA2994" w:rsidRPr="00F9351B">
        <w:rPr>
          <w:rFonts w:ascii="Times New Roman" w:hAnsi="Times New Roman" w:cs="Times New Roman"/>
          <w:lang w:val="en-GB"/>
        </w:rPr>
        <w:t xml:space="preserve">extensional </w:t>
      </w:r>
      <w:r w:rsidR="00604EF4" w:rsidRPr="00F9351B">
        <w:rPr>
          <w:rFonts w:ascii="Times New Roman" w:hAnsi="Times New Roman" w:cs="Times New Roman"/>
          <w:lang w:val="en-GB"/>
        </w:rPr>
        <w:t>activity</w:t>
      </w:r>
      <w:r w:rsidR="00AA2994" w:rsidRPr="00F9351B">
        <w:rPr>
          <w:rFonts w:ascii="Times New Roman" w:hAnsi="Times New Roman" w:cs="Times New Roman"/>
          <w:lang w:val="en-GB"/>
        </w:rPr>
        <w:t xml:space="preserve"> </w:t>
      </w:r>
      <w:r w:rsidR="00BC3D64" w:rsidRPr="00F9351B">
        <w:rPr>
          <w:rFonts w:ascii="Times New Roman" w:hAnsi="Times New Roman" w:cs="Times New Roman"/>
          <w:lang w:val="en-GB"/>
        </w:rPr>
        <w:t>associated with these two basins may have had a common origin</w:t>
      </w:r>
      <w:r w:rsidR="00AA2994" w:rsidRPr="00F9351B">
        <w:rPr>
          <w:rFonts w:ascii="Times New Roman" w:hAnsi="Times New Roman" w:cs="Times New Roman"/>
          <w:lang w:val="en-GB"/>
        </w:rPr>
        <w:t xml:space="preserve"> and further support the idea of </w:t>
      </w:r>
      <w:r w:rsidR="00BC3D64" w:rsidRPr="00F9351B">
        <w:rPr>
          <w:rFonts w:ascii="Times New Roman" w:hAnsi="Times New Roman" w:cs="Times New Roman"/>
          <w:lang w:val="en-GB"/>
        </w:rPr>
        <w:t xml:space="preserve">a strong </w:t>
      </w:r>
      <w:r w:rsidR="00AA2994" w:rsidRPr="00F9351B">
        <w:rPr>
          <w:rFonts w:ascii="Times New Roman" w:hAnsi="Times New Roman" w:cs="Times New Roman"/>
          <w:lang w:val="en-GB"/>
        </w:rPr>
        <w:t xml:space="preserve">kinematic linkage between them </w:t>
      </w:r>
      <w:r w:rsidR="004B42EF">
        <w:rPr>
          <w:rFonts w:ascii="Times New Roman" w:hAnsi="Times New Roman" w:cs="Times New Roman"/>
          <w:noProof/>
          <w:lang w:val="en-GB"/>
        </w:rPr>
        <w:t>(Cande &amp; Stock 2005; Damaske</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2007)</w:t>
      </w:r>
      <w:r w:rsidR="00AA2994" w:rsidRPr="00F9351B">
        <w:rPr>
          <w:rFonts w:ascii="Times New Roman" w:hAnsi="Times New Roman" w:cs="Times New Roman"/>
          <w:lang w:val="en-GB"/>
        </w:rPr>
        <w:t xml:space="preserve">. However, unlike most sedimentary basins </w:t>
      </w:r>
      <w:r w:rsidR="00604EF4" w:rsidRPr="00F9351B">
        <w:rPr>
          <w:rFonts w:ascii="Times New Roman" w:hAnsi="Times New Roman" w:cs="Times New Roman"/>
          <w:lang w:val="en-GB"/>
        </w:rPr>
        <w:t>in the Ross</w:t>
      </w:r>
      <w:r w:rsidR="00AA2994" w:rsidRPr="00F9351B">
        <w:rPr>
          <w:rFonts w:ascii="Times New Roman" w:hAnsi="Times New Roman" w:cs="Times New Roman"/>
          <w:lang w:val="en-GB"/>
        </w:rPr>
        <w:t xml:space="preserve"> Sea, </w:t>
      </w:r>
      <w:r w:rsidR="00BC3D64" w:rsidRPr="00F9351B">
        <w:rPr>
          <w:rFonts w:ascii="Times New Roman" w:hAnsi="Times New Roman" w:cs="Times New Roman"/>
          <w:lang w:val="en-GB"/>
        </w:rPr>
        <w:t xml:space="preserve">the </w:t>
      </w:r>
      <w:r w:rsidR="00AA2994" w:rsidRPr="00F9351B">
        <w:rPr>
          <w:rFonts w:ascii="Times New Roman" w:hAnsi="Times New Roman" w:cs="Times New Roman"/>
          <w:lang w:val="en-GB"/>
        </w:rPr>
        <w:t>VLB exhibit</w:t>
      </w:r>
      <w:r w:rsidR="00BC3D64" w:rsidRPr="00F9351B">
        <w:rPr>
          <w:rFonts w:ascii="Times New Roman" w:hAnsi="Times New Roman" w:cs="Times New Roman"/>
          <w:lang w:val="en-GB"/>
        </w:rPr>
        <w:t>s</w:t>
      </w:r>
      <w:r w:rsidR="00AA2994" w:rsidRPr="00F9351B">
        <w:rPr>
          <w:rFonts w:ascii="Times New Roman" w:hAnsi="Times New Roman" w:cs="Times New Roman"/>
          <w:lang w:val="en-GB"/>
        </w:rPr>
        <w:t xml:space="preserve"> relatively large </w:t>
      </w:r>
      <w:r w:rsidR="00EB1DEF" w:rsidRPr="00F9351B">
        <w:rPr>
          <w:rFonts w:ascii="Times New Roman" w:hAnsi="Times New Roman" w:cs="Times New Roman"/>
          <w:lang w:val="en-GB"/>
        </w:rPr>
        <w:t>Curie point</w:t>
      </w:r>
      <w:r w:rsidR="00AA2994" w:rsidRPr="00F9351B">
        <w:rPr>
          <w:rFonts w:ascii="Times New Roman" w:hAnsi="Times New Roman" w:cs="Times New Roman"/>
          <w:lang w:val="en-GB"/>
        </w:rPr>
        <w:t xml:space="preserve"> depth</w:t>
      </w:r>
      <w:r w:rsidR="00BC3D64" w:rsidRPr="00F9351B">
        <w:rPr>
          <w:rFonts w:ascii="Times New Roman" w:hAnsi="Times New Roman" w:cs="Times New Roman"/>
          <w:lang w:val="en-GB"/>
        </w:rPr>
        <w:t>s</w:t>
      </w:r>
      <w:r w:rsidR="00AA2994" w:rsidRPr="00F9351B">
        <w:rPr>
          <w:rFonts w:ascii="Times New Roman" w:hAnsi="Times New Roman" w:cs="Times New Roman"/>
          <w:lang w:val="en-GB"/>
        </w:rPr>
        <w:t>, which al</w:t>
      </w:r>
      <w:r w:rsidR="00AA2994" w:rsidRPr="00CC7511">
        <w:rPr>
          <w:rFonts w:ascii="Times New Roman" w:hAnsi="Times New Roman" w:cs="Times New Roman"/>
          <w:lang w:val="en-GB"/>
        </w:rPr>
        <w:t>so disagree</w:t>
      </w:r>
      <w:r w:rsidR="00BC3D64" w:rsidRPr="00CC7511">
        <w:rPr>
          <w:rFonts w:ascii="Times New Roman" w:hAnsi="Times New Roman" w:cs="Times New Roman"/>
          <w:lang w:val="en-GB"/>
        </w:rPr>
        <w:t>s</w:t>
      </w:r>
      <w:r w:rsidR="00AA2994" w:rsidRPr="00CC7511">
        <w:rPr>
          <w:rFonts w:ascii="Times New Roman" w:hAnsi="Times New Roman" w:cs="Times New Roman"/>
          <w:lang w:val="en-GB"/>
        </w:rPr>
        <w:t xml:space="preserve"> with the relationship wit</w:t>
      </w:r>
      <w:r w:rsidR="00AA2994" w:rsidRPr="00F9351B">
        <w:rPr>
          <w:rFonts w:ascii="Times New Roman" w:hAnsi="Times New Roman" w:cs="Times New Roman"/>
          <w:lang w:val="en-GB"/>
        </w:rPr>
        <w:t xml:space="preserve">h </w:t>
      </w:r>
      <w:r w:rsidR="00BC3D64" w:rsidRPr="00F9351B">
        <w:rPr>
          <w:rFonts w:ascii="Times New Roman" w:hAnsi="Times New Roman" w:cs="Times New Roman"/>
          <w:lang w:val="en-GB"/>
        </w:rPr>
        <w:t xml:space="preserve">the </w:t>
      </w:r>
      <w:r w:rsidR="00AA2994" w:rsidRPr="00F9351B">
        <w:rPr>
          <w:rFonts w:ascii="Times New Roman" w:hAnsi="Times New Roman" w:cs="Times New Roman"/>
          <w:lang w:val="en-GB"/>
        </w:rPr>
        <w:t>measured high heat flow</w:t>
      </w:r>
      <w:r w:rsidR="00BC3D64" w:rsidRPr="00F9351B">
        <w:rPr>
          <w:rFonts w:ascii="Times New Roman" w:hAnsi="Times New Roman" w:cs="Times New Roman"/>
          <w:lang w:val="en-GB"/>
        </w:rPr>
        <w:t xml:space="preserve"> values</w:t>
      </w:r>
      <w:r w:rsidR="00AA2994" w:rsidRPr="00F9351B">
        <w:rPr>
          <w:rFonts w:ascii="Times New Roman" w:hAnsi="Times New Roman" w:cs="Times New Roman"/>
          <w:lang w:val="en-GB"/>
        </w:rPr>
        <w:t xml:space="preserve"> </w:t>
      </w:r>
      <w:r w:rsidR="004B42EF">
        <w:rPr>
          <w:rFonts w:ascii="Times New Roman" w:hAnsi="Times New Roman" w:cs="Times New Roman"/>
          <w:noProof/>
          <w:lang w:val="en-GB"/>
        </w:rPr>
        <w:t>(Li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2010)</w:t>
      </w:r>
      <w:r w:rsidR="00AA2994" w:rsidRPr="00F9351B">
        <w:rPr>
          <w:rFonts w:ascii="Times New Roman" w:hAnsi="Times New Roman" w:cs="Times New Roman"/>
          <w:lang w:val="en-GB"/>
        </w:rPr>
        <w:t xml:space="preserve">. We interpret </w:t>
      </w:r>
      <w:r w:rsidR="00BC3D64" w:rsidRPr="00F9351B">
        <w:rPr>
          <w:rFonts w:ascii="Times New Roman" w:hAnsi="Times New Roman" w:cs="Times New Roman"/>
          <w:lang w:val="en-GB"/>
        </w:rPr>
        <w:t xml:space="preserve">these observations </w:t>
      </w:r>
      <w:r w:rsidR="00AA2994" w:rsidRPr="00F9351B">
        <w:rPr>
          <w:rFonts w:ascii="Times New Roman" w:hAnsi="Times New Roman" w:cs="Times New Roman"/>
          <w:lang w:val="en-GB"/>
        </w:rPr>
        <w:t xml:space="preserve">as the </w:t>
      </w:r>
      <w:r w:rsidR="00BC3D64" w:rsidRPr="00F9351B">
        <w:rPr>
          <w:rFonts w:ascii="Times New Roman" w:hAnsi="Times New Roman" w:cs="Times New Roman"/>
          <w:lang w:val="en-GB"/>
        </w:rPr>
        <w:t>result</w:t>
      </w:r>
      <w:r w:rsidR="00C206E6">
        <w:rPr>
          <w:rFonts w:ascii="Times New Roman" w:hAnsi="Times New Roman" w:cs="Times New Roman"/>
          <w:lang w:val="en-GB"/>
        </w:rPr>
        <w:t xml:space="preserve"> </w:t>
      </w:r>
      <w:r w:rsidR="00AA2994" w:rsidRPr="00F9351B">
        <w:rPr>
          <w:rFonts w:ascii="Times New Roman" w:hAnsi="Times New Roman" w:cs="Times New Roman"/>
          <w:lang w:val="en-GB"/>
        </w:rPr>
        <w:t xml:space="preserve">of extremely thick sediments </w:t>
      </w:r>
      <w:r w:rsidR="004B42EF">
        <w:rPr>
          <w:rFonts w:ascii="Times New Roman" w:hAnsi="Times New Roman" w:cs="Times New Roman"/>
          <w:noProof/>
          <w:lang w:val="en-GB"/>
        </w:rPr>
        <w:t>(Cooper</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1987)</w:t>
      </w:r>
      <w:r w:rsidR="00AA2994" w:rsidRPr="00F9351B">
        <w:rPr>
          <w:rFonts w:ascii="Times New Roman" w:hAnsi="Times New Roman" w:cs="Times New Roman"/>
          <w:lang w:val="en-GB"/>
        </w:rPr>
        <w:t>.</w:t>
      </w:r>
    </w:p>
    <w:p w14:paraId="25189F94" w14:textId="1DA117B8" w:rsidR="007F33BF" w:rsidRPr="00F9351B" w:rsidRDefault="007F33BF" w:rsidP="007F33BF">
      <w:pPr>
        <w:spacing w:line="480" w:lineRule="auto"/>
        <w:ind w:firstLine="720"/>
        <w:contextualSpacing/>
        <w:rPr>
          <w:rFonts w:ascii="Times New Roman" w:hAnsi="Times New Roman" w:cs="Times New Roman"/>
          <w:lang w:val="en-GB"/>
        </w:rPr>
      </w:pPr>
      <w:r w:rsidRPr="00F15A3A">
        <w:rPr>
          <w:rFonts w:ascii="Times New Roman" w:hAnsi="Times New Roman" w:cs="Times New Roman"/>
          <w:lang w:val="en-GB"/>
        </w:rPr>
        <w:t>[Figure 1</w:t>
      </w:r>
      <w:r>
        <w:rPr>
          <w:rFonts w:ascii="Times New Roman" w:hAnsi="Times New Roman" w:cs="Times New Roman"/>
          <w:lang w:val="en-GB"/>
        </w:rPr>
        <w:t>1</w:t>
      </w:r>
      <w:r w:rsidRPr="00F15A3A">
        <w:rPr>
          <w:rFonts w:ascii="Times New Roman" w:hAnsi="Times New Roman" w:cs="Times New Roman"/>
          <w:lang w:val="en-GB"/>
        </w:rPr>
        <w:t xml:space="preserve"> near here]</w:t>
      </w:r>
    </w:p>
    <w:p w14:paraId="4B0DEE0B" w14:textId="03CF937D" w:rsidR="00572056" w:rsidRDefault="00FE40B8" w:rsidP="0087354D">
      <w:pPr>
        <w:spacing w:line="480" w:lineRule="auto"/>
        <w:ind w:firstLineChars="200" w:firstLine="480"/>
        <w:contextualSpacing/>
        <w:rPr>
          <w:rFonts w:ascii="Times New Roman" w:hAnsi="Times New Roman" w:cs="Times New Roman"/>
          <w:lang w:val="en-GB"/>
        </w:rPr>
        <w:pPrChange w:id="248" w:author="Administrator" w:date="2018-08-08T09:30:00Z">
          <w:pPr>
            <w:spacing w:line="480" w:lineRule="auto"/>
            <w:ind w:firstLine="720"/>
            <w:contextualSpacing/>
          </w:pPr>
        </w:pPrChange>
      </w:pPr>
      <w:r w:rsidRPr="00F9351B">
        <w:rPr>
          <w:rFonts w:ascii="Times New Roman" w:hAnsi="Times New Roman" w:cs="Times New Roman"/>
          <w:lang w:val="en-GB"/>
        </w:rPr>
        <w:t xml:space="preserve">The </w:t>
      </w:r>
      <w:r w:rsidR="007A0424" w:rsidRPr="00F9351B">
        <w:rPr>
          <w:rFonts w:ascii="Times New Roman" w:hAnsi="Times New Roman" w:cs="Times New Roman"/>
          <w:lang w:val="en-GB"/>
        </w:rPr>
        <w:t>relationship</w:t>
      </w:r>
      <w:r w:rsidRPr="00F9351B">
        <w:rPr>
          <w:rFonts w:ascii="Times New Roman" w:hAnsi="Times New Roman" w:cs="Times New Roman"/>
          <w:lang w:val="en-GB"/>
        </w:rPr>
        <w:t xml:space="preserve"> </w:t>
      </w:r>
      <w:r w:rsidR="00611156" w:rsidRPr="00F9351B">
        <w:rPr>
          <w:rFonts w:ascii="Times New Roman" w:hAnsi="Times New Roman" w:cs="Times New Roman"/>
          <w:lang w:val="en-GB"/>
        </w:rPr>
        <w:t>between</w:t>
      </w:r>
      <w:r w:rsidR="00FD4BD5" w:rsidRPr="00F9351B">
        <w:rPr>
          <w:rFonts w:ascii="Times New Roman" w:hAnsi="Times New Roman" w:cs="Times New Roman"/>
          <w:lang w:val="en-GB"/>
        </w:rPr>
        <w:t xml:space="preserve"> the</w:t>
      </w:r>
      <w:r w:rsidR="00611156" w:rsidRPr="00F9351B">
        <w:rPr>
          <w:rFonts w:ascii="Times New Roman" w:hAnsi="Times New Roman" w:cs="Times New Roman"/>
          <w:lang w:val="en-GB"/>
        </w:rPr>
        <w:t xml:space="preserve"> depths of the</w:t>
      </w:r>
      <w:r w:rsidR="00FD4BD5" w:rsidRPr="00F9351B">
        <w:rPr>
          <w:rFonts w:ascii="Times New Roman" w:hAnsi="Times New Roman" w:cs="Times New Roman"/>
          <w:lang w:val="en-GB"/>
        </w:rPr>
        <w:t xml:space="preserve"> Moho</w:t>
      </w:r>
      <w:r w:rsidRPr="00F9351B">
        <w:rPr>
          <w:rFonts w:ascii="Times New Roman" w:hAnsi="Times New Roman" w:cs="Times New Roman"/>
          <w:lang w:val="en-GB"/>
        </w:rPr>
        <w:t xml:space="preserve"> and</w:t>
      </w:r>
      <w:r w:rsidR="00611156" w:rsidRPr="00F9351B">
        <w:rPr>
          <w:rFonts w:ascii="Times New Roman" w:hAnsi="Times New Roman" w:cs="Times New Roman"/>
          <w:lang w:val="en-GB"/>
        </w:rPr>
        <w:t xml:space="preserve"> the</w:t>
      </w:r>
      <w:r w:rsidRPr="00F9351B">
        <w:rPr>
          <w:rFonts w:ascii="Times New Roman" w:hAnsi="Times New Roman" w:cs="Times New Roman"/>
          <w:lang w:val="en-GB"/>
        </w:rPr>
        <w:t xml:space="preserve"> </w:t>
      </w:r>
      <w:r w:rsidR="00EB1DEF" w:rsidRPr="00F9351B">
        <w:rPr>
          <w:rFonts w:ascii="Times New Roman" w:hAnsi="Times New Roman" w:cs="Times New Roman"/>
          <w:lang w:val="en-GB"/>
        </w:rPr>
        <w:t>Curie point</w:t>
      </w:r>
      <w:r w:rsidRPr="00F9351B">
        <w:rPr>
          <w:rFonts w:ascii="Times New Roman" w:hAnsi="Times New Roman" w:cs="Times New Roman"/>
          <w:lang w:val="en-GB"/>
        </w:rPr>
        <w:t xml:space="preserve"> has been used</w:t>
      </w:r>
      <w:r w:rsidR="00611156" w:rsidRPr="00F9351B">
        <w:rPr>
          <w:rFonts w:ascii="Times New Roman" w:hAnsi="Times New Roman" w:cs="Times New Roman"/>
          <w:lang w:val="en-GB"/>
        </w:rPr>
        <w:t xml:space="preserve"> by some researchers</w:t>
      </w:r>
      <w:r w:rsidRPr="00F9351B">
        <w:rPr>
          <w:rFonts w:ascii="Times New Roman" w:hAnsi="Times New Roman" w:cs="Times New Roman"/>
          <w:lang w:val="en-GB"/>
        </w:rPr>
        <w:t xml:space="preserve"> to reveal the</w:t>
      </w:r>
      <w:r w:rsidR="00611156" w:rsidRPr="00F9351B">
        <w:rPr>
          <w:rFonts w:ascii="Times New Roman" w:hAnsi="Times New Roman" w:cs="Times New Roman"/>
          <w:lang w:val="en-GB"/>
        </w:rPr>
        <w:t xml:space="preserve"> magnetization</w:t>
      </w:r>
      <w:r w:rsidRPr="00F9351B">
        <w:rPr>
          <w:rFonts w:ascii="Times New Roman" w:hAnsi="Times New Roman" w:cs="Times New Roman"/>
          <w:lang w:val="en-GB"/>
        </w:rPr>
        <w:t xml:space="preserve"> </w:t>
      </w:r>
      <w:r w:rsidR="00611156" w:rsidRPr="00F9351B">
        <w:rPr>
          <w:rFonts w:ascii="Times New Roman" w:hAnsi="Times New Roman" w:cs="Times New Roman"/>
          <w:lang w:val="en-GB"/>
        </w:rPr>
        <w:t xml:space="preserve">of the </w:t>
      </w:r>
      <w:r w:rsidRPr="00F9351B">
        <w:rPr>
          <w:rFonts w:ascii="Times New Roman" w:hAnsi="Times New Roman" w:cs="Times New Roman"/>
          <w:lang w:val="en-GB"/>
        </w:rPr>
        <w:t>uppermost mantle</w:t>
      </w:r>
      <w:r w:rsidR="00553BF3" w:rsidRPr="00F9351B">
        <w:rPr>
          <w:rFonts w:ascii="Times New Roman" w:hAnsi="Times New Roman" w:cs="Times New Roman"/>
          <w:lang w:val="en-GB"/>
        </w:rPr>
        <w:t xml:space="preserve"> </w:t>
      </w:r>
      <w:r w:rsidR="004B42EF">
        <w:rPr>
          <w:rFonts w:ascii="Times New Roman" w:hAnsi="Times New Roman" w:cs="Times New Roman"/>
          <w:noProof/>
          <w:lang w:val="en-GB"/>
        </w:rPr>
        <w:t>(Li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2010; Li</w:t>
      </w:r>
      <w:r w:rsidR="004B42EF" w:rsidRPr="004B42EF">
        <w:rPr>
          <w:rFonts w:ascii="Times New Roman" w:hAnsi="Times New Roman" w:cs="Times New Roman"/>
          <w:i/>
          <w:noProof/>
          <w:lang w:val="en-GB"/>
        </w:rPr>
        <w:t xml:space="preserve"> et al.</w:t>
      </w:r>
      <w:r w:rsidR="004B42EF">
        <w:rPr>
          <w:rFonts w:ascii="Times New Roman" w:hAnsi="Times New Roman" w:cs="Times New Roman"/>
          <w:noProof/>
          <w:lang w:val="en-GB"/>
        </w:rPr>
        <w:t xml:space="preserve"> 2013)</w:t>
      </w:r>
      <w:r w:rsidRPr="00F9351B">
        <w:rPr>
          <w:rFonts w:ascii="Times New Roman" w:hAnsi="Times New Roman" w:cs="Times New Roman"/>
          <w:lang w:val="en-GB"/>
        </w:rPr>
        <w:t xml:space="preserve">. </w:t>
      </w:r>
      <w:r w:rsidR="007A0424" w:rsidRPr="00F9351B">
        <w:rPr>
          <w:rFonts w:ascii="Times New Roman" w:hAnsi="Times New Roman" w:cs="Times New Roman"/>
          <w:lang w:val="en-GB"/>
        </w:rPr>
        <w:t xml:space="preserve">We compare the published </w:t>
      </w:r>
      <w:r w:rsidR="00EB1DEF" w:rsidRPr="00F9351B">
        <w:rPr>
          <w:rFonts w:ascii="Times New Roman" w:hAnsi="Times New Roman" w:cs="Times New Roman"/>
          <w:lang w:val="en-GB"/>
        </w:rPr>
        <w:t>Curie point</w:t>
      </w:r>
      <w:r w:rsidR="007A0424" w:rsidRPr="00F9351B">
        <w:rPr>
          <w:rFonts w:ascii="Times New Roman" w:hAnsi="Times New Roman" w:cs="Times New Roman"/>
          <w:lang w:val="en-GB"/>
        </w:rPr>
        <w:t xml:space="preserve"> depth</w:t>
      </w:r>
      <w:r w:rsidR="00611156" w:rsidRPr="00F9351B">
        <w:rPr>
          <w:rFonts w:ascii="Times New Roman" w:hAnsi="Times New Roman" w:cs="Times New Roman"/>
          <w:lang w:val="en-GB"/>
        </w:rPr>
        <w:t>s</w:t>
      </w:r>
      <w:r w:rsidR="007A0424" w:rsidRPr="00F9351B">
        <w:rPr>
          <w:rFonts w:ascii="Times New Roman" w:hAnsi="Times New Roman" w:cs="Times New Roman"/>
          <w:lang w:val="en-GB"/>
        </w:rPr>
        <w:t xml:space="preserve"> from Li </w:t>
      </w:r>
      <w:r w:rsidR="007A0424" w:rsidRPr="00625835">
        <w:rPr>
          <w:rFonts w:ascii="Times New Roman" w:hAnsi="Times New Roman" w:cs="Times New Roman"/>
          <w:i/>
          <w:lang w:val="en-GB"/>
        </w:rPr>
        <w:t>et al</w:t>
      </w:r>
      <w:r w:rsidR="007A0424" w:rsidRPr="00F9351B">
        <w:rPr>
          <w:rFonts w:ascii="Times New Roman" w:hAnsi="Times New Roman" w:cs="Times New Roman"/>
          <w:lang w:val="en-GB"/>
        </w:rPr>
        <w:t>. (2017) with our Moho depth</w:t>
      </w:r>
      <w:r w:rsidR="00611156" w:rsidRPr="00F9351B">
        <w:rPr>
          <w:rFonts w:ascii="Times New Roman" w:hAnsi="Times New Roman" w:cs="Times New Roman"/>
          <w:lang w:val="en-GB"/>
        </w:rPr>
        <w:t>s</w:t>
      </w:r>
      <w:r w:rsidR="00430309" w:rsidRPr="00F9351B">
        <w:rPr>
          <w:rFonts w:ascii="Times New Roman" w:hAnsi="Times New Roman" w:cs="Times New Roman"/>
          <w:lang w:val="en-GB"/>
        </w:rPr>
        <w:t xml:space="preserve"> recovered</w:t>
      </w:r>
      <w:r w:rsidR="007A0424" w:rsidRPr="00F9351B">
        <w:rPr>
          <w:rFonts w:ascii="Times New Roman" w:hAnsi="Times New Roman" w:cs="Times New Roman"/>
          <w:lang w:val="en-GB"/>
        </w:rPr>
        <w:t xml:space="preserve"> using </w:t>
      </w:r>
      <w:r w:rsidR="00430309" w:rsidRPr="00F9351B">
        <w:rPr>
          <w:rFonts w:ascii="Times New Roman" w:hAnsi="Times New Roman" w:cs="Times New Roman"/>
          <w:lang w:val="en-GB"/>
        </w:rPr>
        <w:t xml:space="preserve">the </w:t>
      </w:r>
      <w:r w:rsidR="007A0424" w:rsidRPr="00F9351B">
        <w:rPr>
          <w:rFonts w:ascii="Times New Roman" w:hAnsi="Times New Roman" w:cs="Times New Roman"/>
          <w:lang w:val="en-GB"/>
        </w:rPr>
        <w:t>GRAV</w:t>
      </w:r>
      <w:r w:rsidR="00BB79BA">
        <w:rPr>
          <w:rFonts w:ascii="Times New Roman" w:hAnsi="Times New Roman" w:cs="Times New Roman"/>
          <w:lang w:val="en-GB"/>
        </w:rPr>
        <w:t>3</w:t>
      </w:r>
      <w:r w:rsidR="00A64EDC" w:rsidRPr="00F9351B">
        <w:rPr>
          <w:rFonts w:ascii="Times New Roman" w:hAnsi="Times New Roman" w:cs="Times New Roman"/>
          <w:lang w:val="en-GB"/>
        </w:rPr>
        <w:t xml:space="preserve">D </w:t>
      </w:r>
      <w:r w:rsidR="007A0424" w:rsidRPr="00F9351B">
        <w:rPr>
          <w:rFonts w:ascii="Times New Roman" w:hAnsi="Times New Roman" w:cs="Times New Roman"/>
          <w:lang w:val="en-GB"/>
        </w:rPr>
        <w:t xml:space="preserve">algorithm, </w:t>
      </w:r>
      <w:r w:rsidR="00430309" w:rsidRPr="00F9351B">
        <w:rPr>
          <w:rFonts w:ascii="Times New Roman" w:hAnsi="Times New Roman" w:cs="Times New Roman"/>
          <w:lang w:val="en-GB"/>
        </w:rPr>
        <w:t>and the results are</w:t>
      </w:r>
      <w:r w:rsidR="007A0424" w:rsidRPr="00F9351B">
        <w:rPr>
          <w:rFonts w:ascii="Times New Roman" w:hAnsi="Times New Roman" w:cs="Times New Roman"/>
          <w:lang w:val="en-GB"/>
        </w:rPr>
        <w:t xml:space="preserve"> shown in </w:t>
      </w:r>
      <w:r w:rsidR="00A64EDC" w:rsidRPr="00F9351B">
        <w:rPr>
          <w:rFonts w:ascii="Times New Roman" w:hAnsi="Times New Roman" w:cs="Times New Roman"/>
          <w:lang w:val="en-GB"/>
        </w:rPr>
        <w:t>Fig. 11</w:t>
      </w:r>
      <w:r w:rsidR="007A0424" w:rsidRPr="00F9351B">
        <w:rPr>
          <w:rFonts w:ascii="Times New Roman" w:hAnsi="Times New Roman" w:cs="Times New Roman"/>
          <w:lang w:val="en-GB"/>
        </w:rPr>
        <w:t xml:space="preserve">b. </w:t>
      </w:r>
      <w:r w:rsidR="00F97593" w:rsidRPr="00F9351B">
        <w:rPr>
          <w:rFonts w:ascii="Times New Roman" w:hAnsi="Times New Roman" w:cs="Times New Roman"/>
          <w:lang w:val="en-GB"/>
        </w:rPr>
        <w:t>We find that</w:t>
      </w:r>
      <w:r w:rsidR="00060219" w:rsidRPr="00F9351B">
        <w:rPr>
          <w:rFonts w:ascii="Times New Roman" w:hAnsi="Times New Roman" w:cs="Times New Roman"/>
          <w:lang w:val="en-GB"/>
        </w:rPr>
        <w:t xml:space="preserve"> </w:t>
      </w:r>
      <w:r w:rsidR="00EB1DEF" w:rsidRPr="00F9351B">
        <w:rPr>
          <w:rFonts w:ascii="Times New Roman" w:hAnsi="Times New Roman" w:cs="Times New Roman"/>
          <w:lang w:val="en-GB"/>
        </w:rPr>
        <w:t>Curie point</w:t>
      </w:r>
      <w:r w:rsidR="00060219" w:rsidRPr="00F9351B">
        <w:rPr>
          <w:rFonts w:ascii="Times New Roman" w:hAnsi="Times New Roman" w:cs="Times New Roman"/>
          <w:lang w:val="en-GB"/>
        </w:rPr>
        <w:t xml:space="preserve"> depth</w:t>
      </w:r>
      <w:r w:rsidR="00F97593" w:rsidRPr="00F9351B">
        <w:rPr>
          <w:rFonts w:ascii="Times New Roman" w:hAnsi="Times New Roman" w:cs="Times New Roman"/>
          <w:lang w:val="en-GB"/>
        </w:rPr>
        <w:t xml:space="preserve"> </w:t>
      </w:r>
      <w:r w:rsidR="00060219" w:rsidRPr="00F9351B">
        <w:rPr>
          <w:rFonts w:ascii="Times New Roman" w:hAnsi="Times New Roman" w:cs="Times New Roman"/>
          <w:lang w:val="en-GB"/>
        </w:rPr>
        <w:t>is</w:t>
      </w:r>
      <w:r w:rsidR="007A0424" w:rsidRPr="00F9351B">
        <w:rPr>
          <w:rFonts w:ascii="Times New Roman" w:hAnsi="Times New Roman" w:cs="Times New Roman"/>
          <w:lang w:val="en-GB"/>
        </w:rPr>
        <w:t xml:space="preserve"> </w:t>
      </w:r>
      <w:r w:rsidR="00430309" w:rsidRPr="00F9351B">
        <w:rPr>
          <w:rFonts w:ascii="Times New Roman" w:hAnsi="Times New Roman" w:cs="Times New Roman"/>
          <w:lang w:val="en-GB"/>
        </w:rPr>
        <w:t xml:space="preserve">greater </w:t>
      </w:r>
      <w:r w:rsidR="007A0424" w:rsidRPr="00F9351B">
        <w:rPr>
          <w:rFonts w:ascii="Times New Roman" w:hAnsi="Times New Roman" w:cs="Times New Roman"/>
          <w:lang w:val="en-GB"/>
        </w:rPr>
        <w:t>than</w:t>
      </w:r>
      <w:r w:rsidR="00430309" w:rsidRPr="00F9351B">
        <w:rPr>
          <w:rFonts w:ascii="Times New Roman" w:hAnsi="Times New Roman" w:cs="Times New Roman"/>
          <w:lang w:val="en-GB"/>
        </w:rPr>
        <w:t xml:space="preserve"> the</w:t>
      </w:r>
      <w:r w:rsidR="007A0424" w:rsidRPr="00F9351B">
        <w:rPr>
          <w:rFonts w:ascii="Times New Roman" w:hAnsi="Times New Roman" w:cs="Times New Roman"/>
          <w:lang w:val="en-GB"/>
        </w:rPr>
        <w:t xml:space="preserve"> Moho depth</w:t>
      </w:r>
      <w:r w:rsidR="00430309" w:rsidRPr="00F9351B">
        <w:rPr>
          <w:rFonts w:ascii="Times New Roman" w:hAnsi="Times New Roman" w:cs="Times New Roman"/>
          <w:lang w:val="en-GB"/>
        </w:rPr>
        <w:t xml:space="preserve"> in the </w:t>
      </w:r>
      <w:r w:rsidR="00031F66">
        <w:rPr>
          <w:rFonts w:ascii="Times New Roman" w:hAnsi="Times New Roman" w:cs="Times New Roman"/>
          <w:lang w:val="en-GB"/>
        </w:rPr>
        <w:t>VLB</w:t>
      </w:r>
      <w:ins w:id="249" w:author="ji appple" w:date="2018-07-25T10:24:00Z">
        <w:r w:rsidR="00342CFC">
          <w:rPr>
            <w:rFonts w:ascii="Times New Roman" w:hAnsi="Times New Roman" w:cs="Times New Roman"/>
            <w:lang w:val="en-GB"/>
          </w:rPr>
          <w:t xml:space="preserve"> and </w:t>
        </w:r>
      </w:ins>
      <w:del w:id="250" w:author="ji appple" w:date="2018-07-25T10:23:00Z">
        <w:r w:rsidR="00031F66" w:rsidDel="00342CFC">
          <w:rPr>
            <w:rFonts w:ascii="Times New Roman" w:hAnsi="Times New Roman" w:cs="Times New Roman"/>
            <w:lang w:val="en-GB"/>
          </w:rPr>
          <w:delText xml:space="preserve">, </w:delText>
        </w:r>
      </w:del>
      <w:r w:rsidR="00430309" w:rsidRPr="00F9351B">
        <w:rPr>
          <w:rFonts w:ascii="Times New Roman" w:hAnsi="Times New Roman" w:cs="Times New Roman"/>
          <w:lang w:val="en-GB"/>
        </w:rPr>
        <w:t>Central Trough</w:t>
      </w:r>
      <w:del w:id="251" w:author="ji appple" w:date="2018-07-25T10:24:00Z">
        <w:r w:rsidR="00430309" w:rsidRPr="00F9351B" w:rsidDel="00342CFC">
          <w:rPr>
            <w:rFonts w:ascii="Times New Roman" w:hAnsi="Times New Roman" w:cs="Times New Roman"/>
            <w:lang w:val="en-GB"/>
          </w:rPr>
          <w:delText xml:space="preserve"> and the Northern Basin</w:delText>
        </w:r>
      </w:del>
      <w:r w:rsidR="00705FFA" w:rsidRPr="00F9351B">
        <w:rPr>
          <w:rFonts w:ascii="Times New Roman" w:hAnsi="Times New Roman" w:cs="Times New Roman"/>
          <w:lang w:val="en-GB"/>
        </w:rPr>
        <w:t>, suggesting that the uppermost man</w:t>
      </w:r>
      <w:r w:rsidR="00BC60DD" w:rsidRPr="00F9351B">
        <w:rPr>
          <w:rFonts w:ascii="Times New Roman" w:hAnsi="Times New Roman" w:cs="Times New Roman"/>
          <w:lang w:val="en-GB"/>
        </w:rPr>
        <w:t>tle in these basins should be</w:t>
      </w:r>
      <w:r w:rsidR="00572056" w:rsidRPr="00F9351B">
        <w:rPr>
          <w:rFonts w:ascii="Times New Roman" w:hAnsi="Times New Roman" w:cs="Times New Roman"/>
          <w:lang w:val="en-GB"/>
        </w:rPr>
        <w:t xml:space="preserve"> magnetized, whereas the Curie</w:t>
      </w:r>
      <w:r w:rsidR="00430309" w:rsidRPr="00F9351B">
        <w:rPr>
          <w:rFonts w:ascii="Times New Roman" w:hAnsi="Times New Roman" w:cs="Times New Roman"/>
          <w:lang w:val="en-GB"/>
        </w:rPr>
        <w:t xml:space="preserve"> point</w:t>
      </w:r>
      <w:r w:rsidR="00572056" w:rsidRPr="00F9351B">
        <w:rPr>
          <w:rFonts w:ascii="Times New Roman" w:hAnsi="Times New Roman" w:cs="Times New Roman"/>
          <w:lang w:val="en-GB"/>
        </w:rPr>
        <w:t xml:space="preserve"> depth </w:t>
      </w:r>
      <w:r w:rsidR="00430309" w:rsidRPr="00F9351B">
        <w:rPr>
          <w:rFonts w:ascii="Times New Roman" w:hAnsi="Times New Roman" w:cs="Times New Roman"/>
          <w:lang w:val="en-GB"/>
        </w:rPr>
        <w:t>is</w:t>
      </w:r>
      <w:r w:rsidR="00572056" w:rsidRPr="00F9351B">
        <w:rPr>
          <w:rFonts w:ascii="Times New Roman" w:hAnsi="Times New Roman" w:cs="Times New Roman"/>
          <w:lang w:val="en-GB"/>
        </w:rPr>
        <w:t xml:space="preserve"> closer to the </w:t>
      </w:r>
      <w:r w:rsidR="00474FA7">
        <w:rPr>
          <w:rFonts w:ascii="Times New Roman" w:hAnsi="Times New Roman" w:cs="Times New Roman"/>
          <w:lang w:val="en-GB"/>
        </w:rPr>
        <w:t>Moho depth in the Eastern Basin</w:t>
      </w:r>
      <w:ins w:id="252" w:author="ji appple" w:date="2018-07-25T10:24:00Z">
        <w:r w:rsidR="00342CFC">
          <w:rPr>
            <w:rFonts w:ascii="Times New Roman" w:hAnsi="Times New Roman" w:cs="Times New Roman"/>
            <w:lang w:val="en-GB"/>
          </w:rPr>
          <w:t xml:space="preserve"> and Northern Basin</w:t>
        </w:r>
      </w:ins>
      <w:r w:rsidR="00E36D9A" w:rsidRPr="00F9351B">
        <w:rPr>
          <w:rFonts w:ascii="Times New Roman" w:hAnsi="Times New Roman" w:cs="Times New Roman"/>
          <w:lang w:val="en-GB"/>
        </w:rPr>
        <w:t>.</w:t>
      </w:r>
      <w:r w:rsidR="00E36D9A" w:rsidRPr="00F9351B">
        <w:rPr>
          <w:rFonts w:ascii="Times New Roman" w:hAnsi="Times New Roman" w:cs="Times New Roman"/>
          <w:b/>
          <w:lang w:val="en-GB"/>
        </w:rPr>
        <w:t xml:space="preserve"> </w:t>
      </w:r>
      <w:proofErr w:type="spellStart"/>
      <w:r w:rsidR="00867D38" w:rsidRPr="00F9351B">
        <w:rPr>
          <w:rFonts w:ascii="Times New Roman" w:hAnsi="Times New Roman" w:cs="Times New Roman"/>
          <w:lang w:val="en-GB"/>
        </w:rPr>
        <w:t>Dyment</w:t>
      </w:r>
      <w:proofErr w:type="spellEnd"/>
      <w:r w:rsidR="00867D38" w:rsidRPr="00F9351B">
        <w:rPr>
          <w:rFonts w:ascii="Times New Roman" w:hAnsi="Times New Roman" w:cs="Times New Roman"/>
          <w:lang w:val="en-GB"/>
        </w:rPr>
        <w:t xml:space="preserve"> </w:t>
      </w:r>
      <w:r w:rsidR="00867D38" w:rsidRPr="00065302">
        <w:rPr>
          <w:rFonts w:ascii="Times New Roman" w:hAnsi="Times New Roman" w:cs="Times New Roman"/>
          <w:i/>
          <w:lang w:val="en-GB"/>
        </w:rPr>
        <w:t>et al</w:t>
      </w:r>
      <w:r w:rsidR="00867D38" w:rsidRPr="00F9351B">
        <w:rPr>
          <w:rFonts w:ascii="Times New Roman" w:hAnsi="Times New Roman" w:cs="Times New Roman"/>
          <w:lang w:val="en-GB"/>
        </w:rPr>
        <w:t xml:space="preserve">. (1997) and Li </w:t>
      </w:r>
      <w:r w:rsidR="00867D38" w:rsidRPr="00065302">
        <w:rPr>
          <w:rFonts w:ascii="Times New Roman" w:hAnsi="Times New Roman" w:cs="Times New Roman"/>
          <w:i/>
          <w:lang w:val="en-GB"/>
        </w:rPr>
        <w:lastRenderedPageBreak/>
        <w:t>et al</w:t>
      </w:r>
      <w:r w:rsidR="00867D38" w:rsidRPr="00F9351B">
        <w:rPr>
          <w:rFonts w:ascii="Times New Roman" w:hAnsi="Times New Roman" w:cs="Times New Roman"/>
          <w:lang w:val="en-GB"/>
        </w:rPr>
        <w:t xml:space="preserve">. (2013) </w:t>
      </w:r>
      <w:r w:rsidR="00A64EDC" w:rsidRPr="00F9351B">
        <w:rPr>
          <w:rFonts w:ascii="Times New Roman" w:hAnsi="Times New Roman" w:cs="Times New Roman"/>
          <w:lang w:val="en-GB"/>
        </w:rPr>
        <w:t>note</w:t>
      </w:r>
      <w:r w:rsidR="00867D38" w:rsidRPr="00F9351B">
        <w:rPr>
          <w:rFonts w:ascii="Times New Roman" w:hAnsi="Times New Roman" w:cs="Times New Roman"/>
          <w:lang w:val="en-GB"/>
        </w:rPr>
        <w:t xml:space="preserve"> that </w:t>
      </w:r>
      <w:proofErr w:type="spellStart"/>
      <w:r w:rsidR="00867D38" w:rsidRPr="00F9351B">
        <w:rPr>
          <w:rFonts w:ascii="Times New Roman" w:hAnsi="Times New Roman" w:cs="Times New Roman"/>
          <w:lang w:val="en-GB"/>
        </w:rPr>
        <w:t>s</w:t>
      </w:r>
      <w:r w:rsidR="00631EB7" w:rsidRPr="00F9351B">
        <w:rPr>
          <w:rFonts w:ascii="Times New Roman" w:hAnsi="Times New Roman" w:cs="Times New Roman"/>
          <w:lang w:val="en-GB"/>
        </w:rPr>
        <w:t>erpentinization</w:t>
      </w:r>
      <w:proofErr w:type="spellEnd"/>
      <w:r w:rsidR="00430309" w:rsidRPr="00F9351B">
        <w:rPr>
          <w:rFonts w:ascii="Times New Roman" w:hAnsi="Times New Roman" w:cs="Times New Roman"/>
          <w:lang w:val="en-GB"/>
        </w:rPr>
        <w:t xml:space="preserve"> may be a</w:t>
      </w:r>
      <w:r w:rsidR="00631EB7" w:rsidRPr="00F9351B">
        <w:rPr>
          <w:rFonts w:ascii="Times New Roman" w:hAnsi="Times New Roman" w:cs="Times New Roman"/>
          <w:lang w:val="en-GB"/>
        </w:rPr>
        <w:t xml:space="preserve"> critical magnetic source in the uppermost mantle</w:t>
      </w:r>
      <w:r w:rsidR="00867D38" w:rsidRPr="00F9351B">
        <w:rPr>
          <w:rFonts w:ascii="Times New Roman" w:hAnsi="Times New Roman" w:cs="Times New Roman"/>
          <w:lang w:val="en-GB"/>
        </w:rPr>
        <w:t>.</w:t>
      </w:r>
      <w:r w:rsidR="00631EB7" w:rsidRPr="00F9351B">
        <w:rPr>
          <w:rFonts w:ascii="Times New Roman" w:hAnsi="Times New Roman" w:cs="Times New Roman"/>
          <w:lang w:val="en-GB"/>
        </w:rPr>
        <w:t xml:space="preserve"> </w:t>
      </w:r>
      <w:r w:rsidR="004B42EF">
        <w:rPr>
          <w:rFonts w:ascii="Times New Roman" w:hAnsi="Times New Roman" w:cs="Times New Roman"/>
          <w:noProof/>
          <w:lang w:val="en-GB"/>
        </w:rPr>
        <w:t>Pérez-Gussinyé &amp; Reston (2001)</w:t>
      </w:r>
      <w:r w:rsidR="00164B7B" w:rsidRPr="00F9351B">
        <w:rPr>
          <w:rFonts w:ascii="Times New Roman" w:hAnsi="Times New Roman" w:cs="Times New Roman"/>
          <w:lang w:val="en-GB"/>
        </w:rPr>
        <w:t xml:space="preserve"> suggest that </w:t>
      </w:r>
      <w:r w:rsidR="001E4F00" w:rsidRPr="00F9351B">
        <w:rPr>
          <w:rFonts w:ascii="Times New Roman" w:hAnsi="Times New Roman" w:cs="Times New Roman"/>
          <w:lang w:val="en-GB"/>
        </w:rPr>
        <w:t>the crust as a whole tends</w:t>
      </w:r>
      <w:r w:rsidR="00CA522F" w:rsidRPr="00F9351B">
        <w:rPr>
          <w:rFonts w:ascii="Times New Roman" w:hAnsi="Times New Roman" w:cs="Times New Roman"/>
          <w:lang w:val="en-GB"/>
        </w:rPr>
        <w:t xml:space="preserve"> to be brittle when the</w:t>
      </w:r>
      <w:r w:rsidR="00065302">
        <w:rPr>
          <w:rFonts w:ascii="Times New Roman" w:hAnsi="Times New Roman" w:cs="Times New Roman"/>
          <w:lang w:val="en-GB"/>
        </w:rPr>
        <w:t xml:space="preserve"> </w:t>
      </w:r>
      <w:r w:rsidR="001E4F00" w:rsidRPr="00F9351B">
        <w:rPr>
          <w:rFonts w:ascii="Times New Roman" w:hAnsi="Times New Roman" w:cs="Times New Roman"/>
          <w:lang w:val="en-GB"/>
        </w:rPr>
        <w:t>value of</w:t>
      </w:r>
      <w:r w:rsidR="00CA522F" w:rsidRPr="00F9351B">
        <w:rPr>
          <w:rFonts w:ascii="Times New Roman" w:hAnsi="Times New Roman" w:cs="Times New Roman"/>
          <w:lang w:val="en-GB"/>
        </w:rPr>
        <w:t xml:space="preserve"> </w:t>
      </w:r>
      <w:r w:rsidR="00CA522F" w:rsidRPr="00F9351B">
        <w:rPr>
          <w:rFonts w:ascii="Times New Roman" w:hAnsi="Times New Roman" w:cs="Times New Roman"/>
          <w:i/>
          <w:lang w:val="en-GB"/>
        </w:rPr>
        <w:t>β</w:t>
      </w:r>
      <w:r w:rsidR="00CA522F" w:rsidRPr="00F9351B">
        <w:rPr>
          <w:rFonts w:ascii="Times New Roman" w:hAnsi="Times New Roman" w:cs="Times New Roman"/>
          <w:i/>
          <w:iCs/>
          <w:vertAlign w:val="subscript"/>
          <w:lang w:val="en-GB"/>
        </w:rPr>
        <w:t>w</w:t>
      </w:r>
      <w:r w:rsidR="00CA522F" w:rsidRPr="00F9351B">
        <w:rPr>
          <w:rFonts w:ascii="Times New Roman" w:hAnsi="Times New Roman" w:cs="Times New Roman"/>
          <w:lang w:val="en-GB"/>
        </w:rPr>
        <w:t xml:space="preserve"> </w:t>
      </w:r>
      <w:r w:rsidR="001E4F00" w:rsidRPr="00F9351B">
        <w:rPr>
          <w:rFonts w:ascii="Times New Roman" w:hAnsi="Times New Roman" w:cs="Times New Roman"/>
          <w:lang w:val="en-GB"/>
        </w:rPr>
        <w:t>lies</w:t>
      </w:r>
      <w:r w:rsidR="00065302">
        <w:rPr>
          <w:rFonts w:ascii="Times New Roman" w:hAnsi="Times New Roman" w:cs="Times New Roman"/>
          <w:lang w:val="en-GB"/>
        </w:rPr>
        <w:t xml:space="preserve"> </w:t>
      </w:r>
      <w:r w:rsidR="00CA522F" w:rsidRPr="00F9351B">
        <w:rPr>
          <w:rFonts w:ascii="Times New Roman" w:hAnsi="Times New Roman" w:cs="Times New Roman"/>
          <w:lang w:val="en-GB"/>
        </w:rPr>
        <w:t>between 3 and 5</w:t>
      </w:r>
      <w:r w:rsidR="001E4F00" w:rsidRPr="00F9351B">
        <w:rPr>
          <w:rFonts w:ascii="Times New Roman" w:hAnsi="Times New Roman" w:cs="Times New Roman"/>
          <w:lang w:val="en-GB"/>
        </w:rPr>
        <w:t>,</w:t>
      </w:r>
      <w:r w:rsidR="00CA522F" w:rsidRPr="00F9351B">
        <w:rPr>
          <w:rFonts w:ascii="Times New Roman" w:hAnsi="Times New Roman" w:cs="Times New Roman"/>
          <w:lang w:val="en-GB"/>
        </w:rPr>
        <w:t xml:space="preserve"> based on </w:t>
      </w:r>
      <w:r w:rsidR="004E53CC" w:rsidRPr="00F9351B">
        <w:rPr>
          <w:rFonts w:ascii="Times New Roman" w:hAnsi="Times New Roman" w:cs="Times New Roman"/>
          <w:lang w:val="en-GB"/>
        </w:rPr>
        <w:t>num</w:t>
      </w:r>
      <w:r w:rsidR="00CA522F" w:rsidRPr="00F9351B">
        <w:rPr>
          <w:rFonts w:ascii="Times New Roman" w:hAnsi="Times New Roman" w:cs="Times New Roman"/>
          <w:lang w:val="en-GB"/>
        </w:rPr>
        <w:t>erical models</w:t>
      </w:r>
      <w:r w:rsidR="00624AB6" w:rsidRPr="00F9351B">
        <w:rPr>
          <w:rFonts w:ascii="Times New Roman" w:hAnsi="Times New Roman" w:cs="Times New Roman"/>
          <w:lang w:val="en-GB"/>
        </w:rPr>
        <w:t xml:space="preserve">. During this </w:t>
      </w:r>
      <w:r w:rsidR="001E4F00" w:rsidRPr="00F9351B">
        <w:rPr>
          <w:rFonts w:ascii="Times New Roman" w:hAnsi="Times New Roman" w:cs="Times New Roman"/>
          <w:lang w:val="en-GB"/>
        </w:rPr>
        <w:t>process</w:t>
      </w:r>
      <w:r w:rsidR="00624AB6" w:rsidRPr="00F9351B">
        <w:rPr>
          <w:rFonts w:ascii="Times New Roman" w:hAnsi="Times New Roman" w:cs="Times New Roman"/>
          <w:lang w:val="en-GB"/>
        </w:rPr>
        <w:t xml:space="preserve">, faults that cut </w:t>
      </w:r>
      <w:r w:rsidR="001E4F00" w:rsidRPr="00F9351B">
        <w:rPr>
          <w:rFonts w:ascii="Times New Roman" w:hAnsi="Times New Roman" w:cs="Times New Roman"/>
          <w:lang w:val="en-GB"/>
        </w:rPr>
        <w:t xml:space="preserve">completely </w:t>
      </w:r>
      <w:r w:rsidR="00624AB6" w:rsidRPr="00F9351B">
        <w:rPr>
          <w:rFonts w:ascii="Times New Roman" w:hAnsi="Times New Roman" w:cs="Times New Roman"/>
          <w:lang w:val="en-GB"/>
        </w:rPr>
        <w:t xml:space="preserve">through the crust serve as conduits </w:t>
      </w:r>
      <w:r w:rsidR="001E4F00" w:rsidRPr="00F9351B">
        <w:rPr>
          <w:rFonts w:ascii="Times New Roman" w:hAnsi="Times New Roman" w:cs="Times New Roman"/>
          <w:lang w:val="en-GB"/>
        </w:rPr>
        <w:t xml:space="preserve">by which </w:t>
      </w:r>
      <w:r w:rsidR="00624AB6" w:rsidRPr="00F9351B">
        <w:rPr>
          <w:rFonts w:ascii="Times New Roman" w:hAnsi="Times New Roman" w:cs="Times New Roman"/>
          <w:lang w:val="en-GB"/>
        </w:rPr>
        <w:t xml:space="preserve">seawater </w:t>
      </w:r>
      <w:r w:rsidR="001E4F00" w:rsidRPr="00F9351B">
        <w:rPr>
          <w:rFonts w:ascii="Times New Roman" w:hAnsi="Times New Roman" w:cs="Times New Roman"/>
          <w:lang w:val="en-GB"/>
        </w:rPr>
        <w:t xml:space="preserve">enters </w:t>
      </w:r>
      <w:r w:rsidR="00624AB6" w:rsidRPr="00F9351B">
        <w:rPr>
          <w:rFonts w:ascii="Times New Roman" w:hAnsi="Times New Roman" w:cs="Times New Roman"/>
          <w:lang w:val="en-GB"/>
        </w:rPr>
        <w:t>the mantle,</w:t>
      </w:r>
      <w:r w:rsidR="009E3247" w:rsidRPr="00F9351B">
        <w:rPr>
          <w:rFonts w:ascii="Times New Roman" w:hAnsi="Times New Roman" w:cs="Times New Roman"/>
          <w:lang w:val="en-GB"/>
        </w:rPr>
        <w:t xml:space="preserve"> </w:t>
      </w:r>
      <w:r w:rsidR="001E4F00" w:rsidRPr="00F9351B">
        <w:rPr>
          <w:rFonts w:ascii="Times New Roman" w:hAnsi="Times New Roman" w:cs="Times New Roman"/>
          <w:lang w:val="en-GB"/>
        </w:rPr>
        <w:t>and this process can</w:t>
      </w:r>
      <w:r w:rsidR="009E3247" w:rsidRPr="00F9351B">
        <w:rPr>
          <w:rFonts w:ascii="Times New Roman" w:hAnsi="Times New Roman" w:cs="Times New Roman"/>
          <w:lang w:val="en-GB"/>
        </w:rPr>
        <w:t xml:space="preserve"> contribute to the </w:t>
      </w:r>
      <w:proofErr w:type="spellStart"/>
      <w:r w:rsidR="009E3247" w:rsidRPr="00F9351B">
        <w:rPr>
          <w:rFonts w:ascii="Times New Roman" w:hAnsi="Times New Roman" w:cs="Times New Roman"/>
          <w:lang w:val="en-GB"/>
        </w:rPr>
        <w:t>serpentinization</w:t>
      </w:r>
      <w:proofErr w:type="spellEnd"/>
      <w:r w:rsidR="009E3247" w:rsidRPr="00F9351B">
        <w:rPr>
          <w:rFonts w:ascii="Times New Roman" w:hAnsi="Times New Roman" w:cs="Times New Roman"/>
          <w:lang w:val="en-GB"/>
        </w:rPr>
        <w:t xml:space="preserve"> of the uppermost mantle</w:t>
      </w:r>
      <w:r w:rsidR="009939F7" w:rsidRPr="00F9351B">
        <w:rPr>
          <w:rFonts w:ascii="Times New Roman" w:hAnsi="Times New Roman" w:cs="Times New Roman"/>
          <w:lang w:val="en-GB"/>
        </w:rPr>
        <w:t>. Fig. 9</w:t>
      </w:r>
      <w:r w:rsidR="00624AB6" w:rsidRPr="00F9351B">
        <w:rPr>
          <w:rFonts w:ascii="Times New Roman" w:hAnsi="Times New Roman" w:cs="Times New Roman"/>
          <w:lang w:val="en-GB"/>
        </w:rPr>
        <w:t>c shows that the</w:t>
      </w:r>
      <w:r w:rsidR="001E4F00" w:rsidRPr="00F9351B">
        <w:rPr>
          <w:rFonts w:ascii="Times New Roman" w:hAnsi="Times New Roman" w:cs="Times New Roman"/>
          <w:lang w:val="en-GB"/>
        </w:rPr>
        <w:t xml:space="preserve"> value of</w:t>
      </w:r>
      <w:r w:rsidR="00624AB6" w:rsidRPr="00F9351B">
        <w:rPr>
          <w:rFonts w:ascii="Times New Roman" w:hAnsi="Times New Roman" w:cs="Times New Roman"/>
          <w:lang w:val="en-GB"/>
        </w:rPr>
        <w:t xml:space="preserve"> </w:t>
      </w:r>
      <w:r w:rsidR="00624AB6" w:rsidRPr="00F9351B">
        <w:rPr>
          <w:rFonts w:ascii="Times New Roman" w:hAnsi="Times New Roman" w:cs="Times New Roman"/>
          <w:i/>
          <w:lang w:val="en-GB"/>
        </w:rPr>
        <w:t>β</w:t>
      </w:r>
      <w:r w:rsidR="00624AB6" w:rsidRPr="00F9351B">
        <w:rPr>
          <w:rFonts w:ascii="Times New Roman" w:hAnsi="Times New Roman" w:cs="Times New Roman"/>
          <w:i/>
          <w:iCs/>
          <w:vertAlign w:val="subscript"/>
          <w:lang w:val="en-GB"/>
        </w:rPr>
        <w:t>w</w:t>
      </w:r>
      <w:r w:rsidR="00624AB6" w:rsidRPr="00F9351B">
        <w:rPr>
          <w:rFonts w:ascii="Times New Roman" w:hAnsi="Times New Roman" w:cs="Times New Roman"/>
          <w:lang w:val="en-GB"/>
        </w:rPr>
        <w:t xml:space="preserve"> in the above areas </w:t>
      </w:r>
      <w:r w:rsidR="001E4F00" w:rsidRPr="00F9351B">
        <w:rPr>
          <w:rFonts w:ascii="Times New Roman" w:hAnsi="Times New Roman" w:cs="Times New Roman"/>
          <w:lang w:val="en-GB"/>
        </w:rPr>
        <w:t>exceeds</w:t>
      </w:r>
      <w:r w:rsidR="00624AB6" w:rsidRPr="00F9351B">
        <w:rPr>
          <w:rFonts w:ascii="Times New Roman" w:hAnsi="Times New Roman" w:cs="Times New Roman"/>
          <w:lang w:val="en-GB"/>
        </w:rPr>
        <w:t xml:space="preserve"> 3</w:t>
      </w:r>
      <w:r w:rsidR="00631EB7" w:rsidRPr="00F9351B">
        <w:rPr>
          <w:rFonts w:ascii="Times New Roman" w:hAnsi="Times New Roman" w:cs="Times New Roman"/>
          <w:lang w:val="en-GB"/>
        </w:rPr>
        <w:t xml:space="preserve">. </w:t>
      </w:r>
      <w:del w:id="253" w:author="ji appple" w:date="2018-07-25T10:25:00Z">
        <w:r w:rsidR="00631EB7" w:rsidRPr="00F9351B" w:rsidDel="00342CFC">
          <w:rPr>
            <w:rFonts w:ascii="Times New Roman" w:hAnsi="Times New Roman" w:cs="Times New Roman"/>
            <w:lang w:val="en-GB"/>
          </w:rPr>
          <w:delText>However</w:delText>
        </w:r>
        <w:r w:rsidR="001E4F00" w:rsidRPr="00F9351B" w:rsidDel="00342CFC">
          <w:rPr>
            <w:rFonts w:ascii="Times New Roman" w:hAnsi="Times New Roman" w:cs="Times New Roman"/>
            <w:lang w:val="en-GB"/>
          </w:rPr>
          <w:delText>, o</w:delText>
        </w:r>
        <w:r w:rsidR="00631EB7" w:rsidRPr="00F9351B" w:rsidDel="00342CFC">
          <w:rPr>
            <w:rFonts w:ascii="Times New Roman" w:hAnsi="Times New Roman" w:cs="Times New Roman"/>
            <w:lang w:val="en-GB"/>
          </w:rPr>
          <w:delText xml:space="preserve">ther </w:delText>
        </w:r>
        <w:r w:rsidR="00A64EDC" w:rsidRPr="00F9351B" w:rsidDel="00342CFC">
          <w:rPr>
            <w:rFonts w:ascii="Times New Roman" w:hAnsi="Times New Roman" w:cs="Times New Roman"/>
            <w:lang w:val="en-GB"/>
          </w:rPr>
          <w:delText>evidence</w:delText>
        </w:r>
        <w:r w:rsidR="00631EB7" w:rsidRPr="00F9351B" w:rsidDel="00342CFC">
          <w:rPr>
            <w:rFonts w:ascii="Times New Roman" w:hAnsi="Times New Roman" w:cs="Times New Roman"/>
            <w:lang w:val="en-GB"/>
          </w:rPr>
          <w:delText xml:space="preserve"> seems</w:delText>
        </w:r>
        <w:r w:rsidR="001E4F00" w:rsidRPr="00F9351B" w:rsidDel="00342CFC">
          <w:rPr>
            <w:rFonts w:ascii="Times New Roman" w:hAnsi="Times New Roman" w:cs="Times New Roman"/>
            <w:lang w:val="en-GB"/>
          </w:rPr>
          <w:delText xml:space="preserve"> inconsistent with</w:delText>
        </w:r>
        <w:r w:rsidR="00631EB7" w:rsidRPr="00F9351B" w:rsidDel="00342CFC">
          <w:rPr>
            <w:rFonts w:ascii="Times New Roman" w:hAnsi="Times New Roman" w:cs="Times New Roman"/>
            <w:lang w:val="en-GB"/>
          </w:rPr>
          <w:delText xml:space="preserve"> the expected serpentinization. For example, serpentinization </w:delText>
        </w:r>
        <w:r w:rsidR="009021D1" w:rsidRPr="00F9351B" w:rsidDel="00342CFC">
          <w:rPr>
            <w:rFonts w:ascii="Times New Roman" w:hAnsi="Times New Roman" w:cs="Times New Roman"/>
            <w:lang w:val="en-GB"/>
          </w:rPr>
          <w:delText>generally</w:delText>
        </w:r>
        <w:r w:rsidR="00631EB7" w:rsidRPr="00F9351B" w:rsidDel="00342CFC">
          <w:rPr>
            <w:rFonts w:ascii="Times New Roman" w:hAnsi="Times New Roman" w:cs="Times New Roman"/>
            <w:lang w:val="en-GB"/>
          </w:rPr>
          <w:delText xml:space="preserve"> occurs at shallow </w:delText>
        </w:r>
        <w:r w:rsidR="001E4F00" w:rsidRPr="00F9351B" w:rsidDel="00342CFC">
          <w:rPr>
            <w:rFonts w:ascii="Times New Roman" w:hAnsi="Times New Roman" w:cs="Times New Roman"/>
            <w:lang w:val="en-GB"/>
          </w:rPr>
          <w:delText>depths of</w:delText>
        </w:r>
        <w:r w:rsidR="00631EB7" w:rsidRPr="00F9351B" w:rsidDel="00342CFC">
          <w:rPr>
            <w:rFonts w:ascii="Times New Roman" w:hAnsi="Times New Roman" w:cs="Times New Roman"/>
            <w:lang w:val="en-GB"/>
          </w:rPr>
          <w:delText xml:space="preserve"> less than 10 km </w:delText>
        </w:r>
        <w:r w:rsidR="00261B17" w:rsidDel="00342CFC">
          <w:rPr>
            <w:rFonts w:ascii="Times New Roman" w:hAnsi="Times New Roman" w:cs="Times New Roman"/>
            <w:noProof/>
            <w:lang w:val="en-GB"/>
          </w:rPr>
          <w:delText>(Mével 2003)</w:delText>
        </w:r>
        <w:r w:rsidR="001E4F00" w:rsidRPr="00F9351B" w:rsidDel="00342CFC">
          <w:rPr>
            <w:rFonts w:ascii="Times New Roman" w:hAnsi="Times New Roman" w:cs="Times New Roman"/>
            <w:lang w:val="en-GB"/>
          </w:rPr>
          <w:delText>, whereas</w:delText>
        </w:r>
        <w:r w:rsidR="00213B94" w:rsidRPr="00F9351B" w:rsidDel="00342CFC">
          <w:rPr>
            <w:rFonts w:ascii="Times New Roman" w:hAnsi="Times New Roman" w:cs="Times New Roman"/>
            <w:lang w:val="en-GB"/>
          </w:rPr>
          <w:delText xml:space="preserve"> the Moho</w:delText>
        </w:r>
        <w:r w:rsidR="0059094E" w:rsidRPr="00F9351B" w:rsidDel="00342CFC">
          <w:rPr>
            <w:rFonts w:ascii="Times New Roman" w:hAnsi="Times New Roman" w:cs="Times New Roman"/>
            <w:lang w:val="en-GB"/>
          </w:rPr>
          <w:delText xml:space="preserve"> </w:delText>
        </w:r>
        <w:r w:rsidR="001E4F00" w:rsidRPr="00F9351B" w:rsidDel="00342CFC">
          <w:rPr>
            <w:rFonts w:ascii="Times New Roman" w:hAnsi="Times New Roman" w:cs="Times New Roman"/>
            <w:lang w:val="en-GB"/>
          </w:rPr>
          <w:delText>is located at depths that exceed</w:delText>
        </w:r>
        <w:r w:rsidR="00213B94" w:rsidRPr="00F9351B" w:rsidDel="00342CFC">
          <w:rPr>
            <w:rFonts w:ascii="Times New Roman" w:hAnsi="Times New Roman" w:cs="Times New Roman"/>
            <w:lang w:val="en-GB"/>
          </w:rPr>
          <w:delText xml:space="preserve"> 15 </w:delText>
        </w:r>
        <w:r w:rsidR="006D5D93" w:rsidRPr="00F9351B" w:rsidDel="00342CFC">
          <w:rPr>
            <w:rFonts w:ascii="Times New Roman" w:hAnsi="Times New Roman" w:cs="Times New Roman"/>
            <w:lang w:val="en-GB"/>
          </w:rPr>
          <w:delText>km</w:delText>
        </w:r>
        <w:r w:rsidR="001E4F00" w:rsidRPr="00F9351B" w:rsidDel="00342CFC">
          <w:rPr>
            <w:rFonts w:ascii="Times New Roman" w:hAnsi="Times New Roman" w:cs="Times New Roman"/>
            <w:lang w:val="en-GB"/>
          </w:rPr>
          <w:delText xml:space="preserve"> under the Central </w:delText>
        </w:r>
        <w:r w:rsidR="00C416A7" w:rsidDel="00342CFC">
          <w:rPr>
            <w:rFonts w:ascii="Times New Roman" w:hAnsi="Times New Roman" w:cs="Times New Roman"/>
            <w:lang w:val="en-GB"/>
          </w:rPr>
          <w:delText>Trough</w:delText>
        </w:r>
        <w:r w:rsidR="0006496F" w:rsidRPr="00F9351B" w:rsidDel="00342CFC">
          <w:rPr>
            <w:rFonts w:ascii="Times New Roman" w:hAnsi="Times New Roman" w:cs="Times New Roman"/>
            <w:lang w:val="en-GB"/>
          </w:rPr>
          <w:delText>.</w:delText>
        </w:r>
        <w:r w:rsidR="00624AB6" w:rsidRPr="00F9351B" w:rsidDel="00342CFC">
          <w:rPr>
            <w:rFonts w:ascii="Times New Roman" w:hAnsi="Times New Roman" w:cs="Times New Roman"/>
            <w:lang w:val="en-GB"/>
          </w:rPr>
          <w:delText xml:space="preserve"> </w:delText>
        </w:r>
      </w:del>
      <w:r w:rsidR="00A64EDC" w:rsidRPr="00F9351B">
        <w:rPr>
          <w:rFonts w:ascii="Times New Roman" w:hAnsi="Times New Roman" w:cs="Times New Roman"/>
          <w:lang w:val="en-GB"/>
        </w:rPr>
        <w:t>Additionally,</w:t>
      </w:r>
      <w:r w:rsidR="00C416A7">
        <w:rPr>
          <w:rFonts w:ascii="Times New Roman" w:hAnsi="Times New Roman" w:cs="Times New Roman"/>
          <w:lang w:val="en-GB"/>
        </w:rPr>
        <w:t xml:space="preserve"> the</w:t>
      </w:r>
      <w:r w:rsidR="009A6BD5" w:rsidRPr="00F9351B">
        <w:rPr>
          <w:rFonts w:ascii="Times New Roman" w:hAnsi="Times New Roman" w:cs="Times New Roman"/>
          <w:lang w:val="en-GB"/>
        </w:rPr>
        <w:t xml:space="preserve"> </w:t>
      </w:r>
      <w:r w:rsidR="00C416A7">
        <w:rPr>
          <w:rFonts w:ascii="Times New Roman" w:hAnsi="Times New Roman" w:cs="Times New Roman"/>
          <w:lang w:val="en-GB"/>
        </w:rPr>
        <w:t>OBS profile</w:t>
      </w:r>
      <w:r w:rsidR="009A6BD5" w:rsidRPr="00F9351B">
        <w:rPr>
          <w:rFonts w:ascii="Times New Roman" w:hAnsi="Times New Roman" w:cs="Times New Roman"/>
          <w:lang w:val="en-GB"/>
        </w:rPr>
        <w:t xml:space="preserve"> show</w:t>
      </w:r>
      <w:r w:rsidR="00C416A7">
        <w:rPr>
          <w:rFonts w:ascii="Times New Roman" w:hAnsi="Times New Roman" w:cs="Times New Roman"/>
          <w:lang w:val="en-GB"/>
        </w:rPr>
        <w:t>s</w:t>
      </w:r>
      <w:r w:rsidR="009A6BD5" w:rsidRPr="00F9351B">
        <w:rPr>
          <w:rFonts w:ascii="Times New Roman" w:hAnsi="Times New Roman" w:cs="Times New Roman"/>
          <w:lang w:val="en-GB"/>
        </w:rPr>
        <w:t xml:space="preserve"> </w:t>
      </w:r>
      <w:r w:rsidR="00FE5155" w:rsidRPr="00F9351B">
        <w:rPr>
          <w:rFonts w:ascii="Times New Roman" w:hAnsi="Times New Roman" w:cs="Times New Roman"/>
          <w:lang w:val="en-GB"/>
        </w:rPr>
        <w:t>that</w:t>
      </w:r>
      <w:del w:id="254" w:author="ji appple" w:date="2018-07-25T10:26:00Z">
        <w:r w:rsidR="00FE5155" w:rsidRPr="00F9351B" w:rsidDel="00375698">
          <w:rPr>
            <w:rFonts w:ascii="Times New Roman" w:hAnsi="Times New Roman" w:cs="Times New Roman"/>
            <w:lang w:val="en-GB"/>
          </w:rPr>
          <w:delText xml:space="preserve"> </w:delText>
        </w:r>
      </w:del>
      <w:ins w:id="255" w:author="ji appple" w:date="2018-07-25T10:26:00Z">
        <w:r w:rsidR="00375698">
          <w:rPr>
            <w:rFonts w:ascii="Times New Roman" w:hAnsi="Times New Roman" w:cs="Times New Roman"/>
            <w:lang w:val="en-GB"/>
          </w:rPr>
          <w:t xml:space="preserve"> </w:t>
        </w:r>
        <w:r w:rsidR="00375698">
          <w:rPr>
            <w:rFonts w:ascii="Times New Roman" w:hAnsi="Times New Roman" w:cs="Times New Roman"/>
          </w:rPr>
          <w:t>the uppermost mantle beneath the VLB and possible Central Trough where limited</w:t>
        </w:r>
      </w:ins>
      <w:ins w:id="256" w:author="ji appple" w:date="2018-07-25T10:31:00Z">
        <w:r w:rsidR="00375698">
          <w:rPr>
            <w:rFonts w:ascii="Times New Roman" w:hAnsi="Times New Roman" w:cs="Times New Roman"/>
          </w:rPr>
          <w:t xml:space="preserve"> </w:t>
        </w:r>
      </w:ins>
      <w:ins w:id="257" w:author="ji appple" w:date="2018-07-25T10:37:00Z">
        <w:r w:rsidR="009D53C1">
          <w:rPr>
            <w:rFonts w:ascii="Times New Roman" w:hAnsi="Times New Roman" w:cs="Times New Roman"/>
          </w:rPr>
          <w:t>refractions</w:t>
        </w:r>
      </w:ins>
      <w:ins w:id="258" w:author="ji appple" w:date="2018-07-25T10:26:00Z">
        <w:r w:rsidR="00375698">
          <w:rPr>
            <w:rFonts w:ascii="Times New Roman" w:hAnsi="Times New Roman" w:cs="Times New Roman"/>
          </w:rPr>
          <w:t xml:space="preserve"> </w:t>
        </w:r>
      </w:ins>
      <w:ins w:id="259" w:author="ji appple" w:date="2018-07-25T10:40:00Z">
        <w:r w:rsidR="00873BBB">
          <w:rPr>
            <w:rFonts w:ascii="Times New Roman" w:hAnsi="Times New Roman" w:cs="Times New Roman"/>
          </w:rPr>
          <w:t xml:space="preserve">are </w:t>
        </w:r>
      </w:ins>
      <w:ins w:id="260" w:author="ji appple" w:date="2018-07-25T10:26:00Z">
        <w:r w:rsidR="00375698">
          <w:rPr>
            <w:rFonts w:ascii="Times New Roman" w:hAnsi="Times New Roman" w:cs="Times New Roman"/>
          </w:rPr>
          <w:t xml:space="preserve">modeled </w:t>
        </w:r>
      </w:ins>
      <w:ins w:id="261" w:author="ji appple" w:date="2018-07-25T10:40:00Z">
        <w:r w:rsidR="00873BBB">
          <w:rPr>
            <w:rFonts w:ascii="Times New Roman" w:hAnsi="Times New Roman" w:cs="Times New Roman"/>
          </w:rPr>
          <w:t xml:space="preserve">is characterized </w:t>
        </w:r>
      </w:ins>
      <w:ins w:id="262" w:author="ji appple" w:date="2018-07-25T10:41:00Z">
        <w:r w:rsidR="00873BBB">
          <w:rPr>
            <w:rFonts w:ascii="Times New Roman" w:hAnsi="Times New Roman" w:cs="Times New Roman"/>
          </w:rPr>
          <w:t>by the reduced</w:t>
        </w:r>
      </w:ins>
      <w:ins w:id="263" w:author="ji appple" w:date="2018-07-25T10:26:00Z">
        <w:r w:rsidR="00375698">
          <w:rPr>
            <w:rFonts w:ascii="Times New Roman" w:hAnsi="Times New Roman" w:cs="Times New Roman"/>
          </w:rPr>
          <w:t xml:space="preserve"> velocities</w:t>
        </w:r>
      </w:ins>
      <w:ins w:id="264" w:author="ji appple" w:date="2018-07-25T10:42:00Z">
        <w:r w:rsidR="00873BBB">
          <w:rPr>
            <w:rFonts w:ascii="Times New Roman" w:hAnsi="Times New Roman" w:cs="Times New Roman"/>
          </w:rPr>
          <w:t>, e.g.</w:t>
        </w:r>
      </w:ins>
      <w:ins w:id="265" w:author="ji appple" w:date="2018-07-25T10:26:00Z">
        <w:r w:rsidR="00873BBB">
          <w:rPr>
            <w:rFonts w:ascii="Times New Roman" w:hAnsi="Times New Roman" w:cs="Times New Roman"/>
          </w:rPr>
          <w:t>,</w:t>
        </w:r>
        <w:r w:rsidR="00375698">
          <w:rPr>
            <w:rFonts w:ascii="Times New Roman" w:hAnsi="Times New Roman" w:cs="Times New Roman"/>
          </w:rPr>
          <w:t xml:space="preserve"> 7.8 km/s and less. The </w:t>
        </w:r>
        <w:r w:rsidR="00375698" w:rsidRPr="00F9351B">
          <w:rPr>
            <w:rFonts w:ascii="Times New Roman" w:hAnsi="Times New Roman" w:cs="Times New Roman"/>
            <w:lang w:val="en-GB"/>
          </w:rPr>
          <w:t xml:space="preserve">observed </w:t>
        </w:r>
        <w:r w:rsidR="00375698">
          <w:rPr>
            <w:rFonts w:ascii="Times New Roman" w:hAnsi="Times New Roman" w:cs="Times New Roman"/>
          </w:rPr>
          <w:t>low velocity zone</w:t>
        </w:r>
        <w:r w:rsidR="00375698" w:rsidRPr="00DD0C0D">
          <w:rPr>
            <w:rFonts w:ascii="Times New Roman" w:hAnsi="Times New Roman" w:cs="Times New Roman"/>
            <w:lang w:val="en-GB"/>
          </w:rPr>
          <w:t xml:space="preserve"> </w:t>
        </w:r>
        <w:r w:rsidR="00375698" w:rsidRPr="00F9351B">
          <w:rPr>
            <w:rFonts w:ascii="Times New Roman" w:hAnsi="Times New Roman" w:cs="Times New Roman"/>
            <w:lang w:val="en-GB"/>
          </w:rPr>
          <w:t>in the uppermost mantle</w:t>
        </w:r>
        <w:r w:rsidR="00375698">
          <w:rPr>
            <w:rFonts w:ascii="Times New Roman" w:hAnsi="Times New Roman" w:cs="Times New Roman"/>
          </w:rPr>
          <w:t xml:space="preserve"> </w:t>
        </w:r>
        <w:r w:rsidR="00375698" w:rsidRPr="00F9351B">
          <w:rPr>
            <w:rFonts w:ascii="Times New Roman" w:hAnsi="Times New Roman" w:cs="Times New Roman"/>
            <w:lang w:val="en-GB"/>
          </w:rPr>
          <w:t xml:space="preserve">is </w:t>
        </w:r>
        <w:r w:rsidR="00375698">
          <w:rPr>
            <w:rFonts w:ascii="Times New Roman" w:hAnsi="Times New Roman" w:cs="Times New Roman"/>
            <w:lang w:val="en-GB"/>
          </w:rPr>
          <w:t>a</w:t>
        </w:r>
        <w:r w:rsidR="00375698" w:rsidRPr="00F9351B">
          <w:rPr>
            <w:rFonts w:ascii="Times New Roman" w:hAnsi="Times New Roman" w:cs="Times New Roman"/>
            <w:lang w:val="en-GB"/>
          </w:rPr>
          <w:t xml:space="preserve"> significant </w:t>
        </w:r>
        <w:r w:rsidR="00375698">
          <w:rPr>
            <w:rFonts w:ascii="Times New Roman" w:hAnsi="Times New Roman" w:cs="Times New Roman"/>
            <w:lang w:val="en-GB"/>
          </w:rPr>
          <w:t>evidence</w:t>
        </w:r>
        <w:r w:rsidR="00375698" w:rsidRPr="00F9351B">
          <w:rPr>
            <w:rFonts w:ascii="Times New Roman" w:hAnsi="Times New Roman" w:cs="Times New Roman"/>
            <w:lang w:val="en-GB"/>
          </w:rPr>
          <w:t xml:space="preserve"> of </w:t>
        </w:r>
        <w:proofErr w:type="spellStart"/>
        <w:r w:rsidR="00375698" w:rsidRPr="00F9351B">
          <w:rPr>
            <w:rFonts w:ascii="Times New Roman" w:hAnsi="Times New Roman" w:cs="Times New Roman"/>
            <w:lang w:val="en-GB"/>
          </w:rPr>
          <w:t>serpentinization</w:t>
        </w:r>
        <w:proofErr w:type="spellEnd"/>
        <w:r w:rsidR="00375698" w:rsidRPr="00F9351B">
          <w:rPr>
            <w:rFonts w:ascii="Times New Roman" w:hAnsi="Times New Roman" w:cs="Times New Roman"/>
            <w:lang w:val="en-GB"/>
          </w:rPr>
          <w:t xml:space="preserve"> </w:t>
        </w:r>
        <w:r w:rsidR="00375698">
          <w:rPr>
            <w:rFonts w:ascii="Times New Roman" w:hAnsi="Times New Roman" w:cs="Times New Roman"/>
            <w:noProof/>
            <w:lang w:val="en-GB"/>
          </w:rPr>
          <w:t>(Miller &amp; Christensen 1997; Mével 2003)</w:t>
        </w:r>
        <w:r w:rsidR="00375698" w:rsidRPr="00F9351B">
          <w:rPr>
            <w:rFonts w:ascii="Times New Roman" w:hAnsi="Times New Roman" w:cs="Times New Roman"/>
            <w:lang w:val="en-GB"/>
          </w:rPr>
          <w:t>. Therefore, we favour the presence of magnetic uppermost mantle unde</w:t>
        </w:r>
        <w:r w:rsidR="00375698">
          <w:rPr>
            <w:rFonts w:ascii="Times New Roman" w:hAnsi="Times New Roman" w:cs="Times New Roman"/>
            <w:lang w:val="en-GB"/>
          </w:rPr>
          <w:t>r the VLB and</w:t>
        </w:r>
        <w:r w:rsidR="00375698" w:rsidRPr="00462A98">
          <w:rPr>
            <w:rFonts w:ascii="Times New Roman" w:hAnsi="Times New Roman" w:cs="Times New Roman"/>
            <w:lang w:val="en-GB"/>
          </w:rPr>
          <w:t xml:space="preserve"> </w:t>
        </w:r>
        <w:r w:rsidR="00375698">
          <w:rPr>
            <w:rFonts w:ascii="Times New Roman" w:hAnsi="Times New Roman" w:cs="Times New Roman"/>
            <w:lang w:val="en-GB"/>
          </w:rPr>
          <w:t xml:space="preserve">possible </w:t>
        </w:r>
        <w:r w:rsidR="00375698" w:rsidRPr="00F9351B">
          <w:rPr>
            <w:rFonts w:ascii="Times New Roman" w:hAnsi="Times New Roman" w:cs="Times New Roman"/>
            <w:lang w:val="en-GB"/>
          </w:rPr>
          <w:t xml:space="preserve">the Central High that </w:t>
        </w:r>
        <w:r w:rsidR="00375698">
          <w:rPr>
            <w:rFonts w:ascii="Times New Roman" w:hAnsi="Times New Roman" w:cs="Times New Roman"/>
            <w:lang w:val="en-GB"/>
          </w:rPr>
          <w:t xml:space="preserve">result from a </w:t>
        </w:r>
      </w:ins>
      <w:ins w:id="266" w:author="ji appple" w:date="2018-07-25T10:44:00Z">
        <w:r w:rsidR="00F40E90">
          <w:rPr>
            <w:rFonts w:ascii="Times New Roman" w:hAnsi="Times New Roman" w:cs="Times New Roman"/>
            <w:lang w:val="en-GB"/>
          </w:rPr>
          <w:t xml:space="preserve">certain </w:t>
        </w:r>
      </w:ins>
      <w:ins w:id="267" w:author="ji appple" w:date="2018-07-25T10:26:00Z">
        <w:r w:rsidR="00375698">
          <w:rPr>
            <w:rFonts w:ascii="Times New Roman" w:hAnsi="Times New Roman" w:cs="Times New Roman"/>
            <w:lang w:val="en-GB"/>
          </w:rPr>
          <w:t xml:space="preserve">degree of </w:t>
        </w:r>
        <w:proofErr w:type="spellStart"/>
        <w:r w:rsidR="00375698" w:rsidRPr="00F9351B">
          <w:rPr>
            <w:rFonts w:ascii="Times New Roman" w:hAnsi="Times New Roman" w:cs="Times New Roman"/>
            <w:lang w:val="en-GB"/>
          </w:rPr>
          <w:t>serpentinization</w:t>
        </w:r>
      </w:ins>
      <w:proofErr w:type="spellEnd"/>
      <w:del w:id="268" w:author="ji appple" w:date="2018-07-25T10:26:00Z">
        <w:r w:rsidR="009A6BD5" w:rsidRPr="00F9351B" w:rsidDel="00375698">
          <w:rPr>
            <w:rFonts w:ascii="Times New Roman" w:hAnsi="Times New Roman" w:cs="Times New Roman"/>
            <w:lang w:val="en-GB"/>
          </w:rPr>
          <w:delText>the</w:delText>
        </w:r>
        <w:r w:rsidR="00FE5155" w:rsidRPr="00F9351B" w:rsidDel="00375698">
          <w:rPr>
            <w:rFonts w:ascii="Times New Roman" w:hAnsi="Times New Roman" w:cs="Times New Roman"/>
            <w:lang w:val="en-GB"/>
          </w:rPr>
          <w:delText xml:space="preserve"> crust beneath the axes of </w:delText>
        </w:r>
        <w:r w:rsidR="00B622EE" w:rsidRPr="00F9351B" w:rsidDel="00375698">
          <w:rPr>
            <w:rFonts w:ascii="Times New Roman" w:hAnsi="Times New Roman" w:cs="Times New Roman"/>
            <w:lang w:val="en-GB"/>
          </w:rPr>
          <w:delText xml:space="preserve">the </w:delText>
        </w:r>
        <w:r w:rsidR="00474FA7" w:rsidDel="00375698">
          <w:rPr>
            <w:rFonts w:ascii="Times New Roman" w:hAnsi="Times New Roman" w:cs="Times New Roman"/>
            <w:lang w:val="en-GB"/>
          </w:rPr>
          <w:delText>sedimentary basins</w:delText>
        </w:r>
        <w:r w:rsidR="00FE5155" w:rsidRPr="00F9351B" w:rsidDel="00375698">
          <w:rPr>
            <w:rFonts w:ascii="Times New Roman" w:hAnsi="Times New Roman" w:cs="Times New Roman"/>
            <w:lang w:val="en-GB"/>
          </w:rPr>
          <w:delText xml:space="preserve"> </w:delText>
        </w:r>
        <w:r w:rsidR="00B622EE" w:rsidRPr="00F9351B" w:rsidDel="00375698">
          <w:rPr>
            <w:rFonts w:ascii="Times New Roman" w:hAnsi="Times New Roman" w:cs="Times New Roman"/>
            <w:lang w:val="en-GB"/>
          </w:rPr>
          <w:delText xml:space="preserve">is </w:delText>
        </w:r>
        <w:r w:rsidR="00FE5155" w:rsidRPr="00F9351B" w:rsidDel="00375698">
          <w:rPr>
            <w:rFonts w:ascii="Times New Roman" w:hAnsi="Times New Roman" w:cs="Times New Roman"/>
            <w:lang w:val="en-GB"/>
          </w:rPr>
          <w:delText xml:space="preserve">characterized by high velocities and </w:delText>
        </w:r>
        <w:r w:rsidR="00E061DB" w:rsidRPr="00F9351B" w:rsidDel="00375698">
          <w:rPr>
            <w:rFonts w:ascii="Times New Roman" w:hAnsi="Times New Roman" w:cs="Times New Roman"/>
            <w:lang w:val="en-GB"/>
          </w:rPr>
          <w:delText xml:space="preserve">high </w:delText>
        </w:r>
        <w:r w:rsidR="00FE5155" w:rsidRPr="00F9351B" w:rsidDel="00375698">
          <w:rPr>
            <w:rFonts w:ascii="Times New Roman" w:hAnsi="Times New Roman" w:cs="Times New Roman"/>
            <w:lang w:val="en-GB"/>
          </w:rPr>
          <w:delText>densities</w:delText>
        </w:r>
        <w:r w:rsidR="00CC67FB" w:rsidRPr="00F9351B" w:rsidDel="00375698">
          <w:rPr>
            <w:rFonts w:ascii="Times New Roman" w:hAnsi="Times New Roman" w:cs="Times New Roman"/>
            <w:lang w:val="en-GB"/>
          </w:rPr>
          <w:delText xml:space="preserve">, but </w:delText>
        </w:r>
        <w:r w:rsidR="00B622EE" w:rsidRPr="00F9351B" w:rsidDel="00375698">
          <w:rPr>
            <w:rFonts w:ascii="Times New Roman" w:hAnsi="Times New Roman" w:cs="Times New Roman"/>
            <w:lang w:val="en-GB"/>
          </w:rPr>
          <w:delText>a zone of</w:delText>
        </w:r>
        <w:r w:rsidR="003F3949" w:rsidRPr="00F9351B" w:rsidDel="00375698">
          <w:rPr>
            <w:rFonts w:ascii="Times New Roman" w:hAnsi="Times New Roman" w:cs="Times New Roman"/>
            <w:lang w:val="en-GB"/>
          </w:rPr>
          <w:delText xml:space="preserve"> </w:delText>
        </w:r>
        <w:r w:rsidR="00E061DB" w:rsidRPr="00F9351B" w:rsidDel="00375698">
          <w:rPr>
            <w:rFonts w:ascii="Times New Roman" w:hAnsi="Times New Roman" w:cs="Times New Roman"/>
            <w:lang w:val="en-GB"/>
          </w:rPr>
          <w:delText>reduced velocities</w:delText>
        </w:r>
        <w:r w:rsidR="00DC4169" w:rsidRPr="00F9351B" w:rsidDel="00375698">
          <w:rPr>
            <w:rFonts w:ascii="Times New Roman" w:hAnsi="Times New Roman" w:cs="Times New Roman"/>
            <w:lang w:val="en-GB"/>
          </w:rPr>
          <w:delText xml:space="preserve"> </w:delText>
        </w:r>
        <w:r w:rsidR="00B622EE" w:rsidRPr="00F9351B" w:rsidDel="00375698">
          <w:rPr>
            <w:rFonts w:ascii="Times New Roman" w:hAnsi="Times New Roman" w:cs="Times New Roman"/>
            <w:lang w:val="en-GB"/>
          </w:rPr>
          <w:delText>is lacking</w:delText>
        </w:r>
        <w:r w:rsidR="00DC4169" w:rsidRPr="00F9351B" w:rsidDel="00375698">
          <w:rPr>
            <w:rFonts w:ascii="Times New Roman" w:hAnsi="Times New Roman" w:cs="Times New Roman"/>
            <w:lang w:val="en-GB"/>
          </w:rPr>
          <w:delText>.</w:delText>
        </w:r>
        <w:r w:rsidR="009232CB" w:rsidRPr="00F9351B" w:rsidDel="00375698">
          <w:rPr>
            <w:rFonts w:ascii="Times New Roman" w:hAnsi="Times New Roman" w:cs="Times New Roman"/>
            <w:lang w:val="en-GB"/>
          </w:rPr>
          <w:delText xml:space="preserve"> </w:delText>
        </w:r>
        <w:r w:rsidR="00C416A7" w:rsidDel="00375698">
          <w:rPr>
            <w:rFonts w:ascii="Times New Roman" w:hAnsi="Times New Roman" w:cs="Times New Roman"/>
            <w:lang w:val="en-GB"/>
          </w:rPr>
          <w:delText>The lower velocity zone</w:delText>
        </w:r>
        <w:r w:rsidR="009232CB" w:rsidRPr="00F9351B" w:rsidDel="00375698">
          <w:rPr>
            <w:rFonts w:ascii="Times New Roman" w:hAnsi="Times New Roman" w:cs="Times New Roman"/>
            <w:lang w:val="en-GB"/>
          </w:rPr>
          <w:delText xml:space="preserve"> is a significant feature of serpentinization </w:delText>
        </w:r>
        <w:r w:rsidR="00261B17" w:rsidDel="00375698">
          <w:rPr>
            <w:rFonts w:ascii="Times New Roman" w:hAnsi="Times New Roman" w:cs="Times New Roman"/>
            <w:noProof/>
            <w:lang w:val="en-GB"/>
          </w:rPr>
          <w:delText>(Miller &amp; Christensen 1997; Mével 2003)</w:delText>
        </w:r>
        <w:r w:rsidR="00B76A44" w:rsidRPr="00F9351B" w:rsidDel="00375698">
          <w:rPr>
            <w:rFonts w:ascii="Times New Roman" w:hAnsi="Times New Roman" w:cs="Times New Roman"/>
            <w:lang w:val="en-GB"/>
          </w:rPr>
          <w:delText>,</w:delText>
        </w:r>
        <w:r w:rsidR="009232CB" w:rsidRPr="00F9351B" w:rsidDel="00375698">
          <w:rPr>
            <w:rFonts w:ascii="Times New Roman" w:hAnsi="Times New Roman" w:cs="Times New Roman"/>
            <w:lang w:val="en-GB"/>
          </w:rPr>
          <w:delText xml:space="preserve"> </w:delText>
        </w:r>
        <w:r w:rsidR="000C7F57" w:rsidRPr="00F9351B" w:rsidDel="00375698">
          <w:rPr>
            <w:rFonts w:ascii="Times New Roman" w:hAnsi="Times New Roman" w:cs="Times New Roman"/>
            <w:lang w:val="en-GB"/>
          </w:rPr>
          <w:delText>and it</w:delText>
        </w:r>
        <w:r w:rsidR="00DC4169" w:rsidRPr="00F9351B" w:rsidDel="00375698">
          <w:rPr>
            <w:rFonts w:ascii="Times New Roman" w:hAnsi="Times New Roman" w:cs="Times New Roman"/>
            <w:lang w:val="en-GB"/>
          </w:rPr>
          <w:delText xml:space="preserve"> is</w:delText>
        </w:r>
        <w:r w:rsidR="00E061DB" w:rsidRPr="00F9351B" w:rsidDel="00375698">
          <w:rPr>
            <w:rFonts w:ascii="Times New Roman" w:hAnsi="Times New Roman" w:cs="Times New Roman"/>
            <w:lang w:val="en-GB"/>
          </w:rPr>
          <w:delText xml:space="preserve"> </w:delText>
        </w:r>
        <w:r w:rsidR="00DC4169" w:rsidRPr="00F9351B" w:rsidDel="00375698">
          <w:rPr>
            <w:rFonts w:ascii="Times New Roman" w:hAnsi="Times New Roman" w:cs="Times New Roman"/>
            <w:lang w:val="en-GB"/>
          </w:rPr>
          <w:delText xml:space="preserve">usually </w:delText>
        </w:r>
        <w:r w:rsidR="00E061DB" w:rsidRPr="00F9351B" w:rsidDel="00375698">
          <w:rPr>
            <w:rFonts w:ascii="Times New Roman" w:hAnsi="Times New Roman" w:cs="Times New Roman"/>
            <w:lang w:val="en-GB"/>
          </w:rPr>
          <w:delText>observed in the uppermost mantle</w:delText>
        </w:r>
        <w:r w:rsidR="00FE5155" w:rsidRPr="00F9351B" w:rsidDel="00375698">
          <w:rPr>
            <w:rFonts w:ascii="Times New Roman" w:hAnsi="Times New Roman" w:cs="Times New Roman"/>
            <w:lang w:val="en-GB"/>
          </w:rPr>
          <w:delText>.</w:delText>
        </w:r>
        <w:r w:rsidR="009232CB" w:rsidRPr="00F9351B" w:rsidDel="00375698">
          <w:rPr>
            <w:rFonts w:ascii="Times New Roman" w:hAnsi="Times New Roman" w:cs="Times New Roman"/>
            <w:lang w:val="en-GB"/>
          </w:rPr>
          <w:delText xml:space="preserve"> </w:delText>
        </w:r>
        <w:r w:rsidR="00F2421A" w:rsidRPr="00F9351B" w:rsidDel="00375698">
          <w:rPr>
            <w:rFonts w:ascii="Times New Roman" w:hAnsi="Times New Roman" w:cs="Times New Roman"/>
            <w:lang w:val="en-GB"/>
          </w:rPr>
          <w:delText xml:space="preserve">Meanwhile, although </w:delText>
        </w:r>
        <w:r w:rsidR="00261B17" w:rsidDel="00375698">
          <w:rPr>
            <w:rFonts w:ascii="Times New Roman" w:hAnsi="Times New Roman" w:cs="Times New Roman"/>
            <w:noProof/>
            <w:lang w:val="en-GB"/>
          </w:rPr>
          <w:delText>Wasilewski</w:delText>
        </w:r>
        <w:r w:rsidR="00261B17" w:rsidRPr="00261B17" w:rsidDel="00375698">
          <w:rPr>
            <w:rFonts w:ascii="Times New Roman" w:hAnsi="Times New Roman" w:cs="Times New Roman"/>
            <w:i/>
            <w:noProof/>
            <w:lang w:val="en-GB"/>
          </w:rPr>
          <w:delText xml:space="preserve"> et al.</w:delText>
        </w:r>
        <w:r w:rsidR="00261B17" w:rsidDel="00375698">
          <w:rPr>
            <w:rFonts w:ascii="Times New Roman" w:hAnsi="Times New Roman" w:cs="Times New Roman"/>
            <w:noProof/>
            <w:lang w:val="en-GB"/>
          </w:rPr>
          <w:delText xml:space="preserve"> (1979)</w:delText>
        </w:r>
        <w:r w:rsidR="00727F8B" w:rsidDel="00375698">
          <w:rPr>
            <w:rFonts w:ascii="Times New Roman" w:hAnsi="Times New Roman" w:cs="Times New Roman"/>
            <w:lang w:val="en-GB"/>
          </w:rPr>
          <w:delText xml:space="preserve"> </w:delText>
        </w:r>
        <w:r w:rsidR="00F2421A" w:rsidRPr="00F9351B" w:rsidDel="00375698">
          <w:rPr>
            <w:rFonts w:ascii="Times New Roman" w:hAnsi="Times New Roman" w:cs="Times New Roman"/>
            <w:lang w:val="en-GB"/>
          </w:rPr>
          <w:delText xml:space="preserve">argue </w:delText>
        </w:r>
        <w:r w:rsidR="00B76A44" w:rsidRPr="00F9351B" w:rsidDel="00375698">
          <w:rPr>
            <w:rFonts w:ascii="Times New Roman" w:hAnsi="Times New Roman" w:cs="Times New Roman"/>
            <w:lang w:val="en-GB"/>
          </w:rPr>
          <w:delText>that</w:delText>
        </w:r>
        <w:r w:rsidR="00F2421A" w:rsidRPr="00F9351B" w:rsidDel="00375698">
          <w:rPr>
            <w:rFonts w:ascii="Times New Roman" w:hAnsi="Times New Roman" w:cs="Times New Roman"/>
            <w:lang w:val="en-GB"/>
          </w:rPr>
          <w:delText xml:space="preserve"> uppermost mantle minerals</w:delText>
        </w:r>
        <w:r w:rsidR="00E160E4" w:rsidRPr="00F9351B" w:rsidDel="00375698">
          <w:rPr>
            <w:rFonts w:ascii="Times New Roman" w:hAnsi="Times New Roman" w:cs="Times New Roman"/>
            <w:lang w:val="en-GB"/>
          </w:rPr>
          <w:delText xml:space="preserve"> </w:delText>
        </w:r>
        <w:r w:rsidR="00B76A44" w:rsidRPr="00F9351B" w:rsidDel="00375698">
          <w:rPr>
            <w:rFonts w:ascii="Times New Roman" w:hAnsi="Times New Roman" w:cs="Times New Roman"/>
            <w:lang w:val="en-GB"/>
          </w:rPr>
          <w:delText xml:space="preserve">display </w:delText>
        </w:r>
        <w:r w:rsidR="00E160E4" w:rsidRPr="00F9351B" w:rsidDel="00375698">
          <w:rPr>
            <w:rFonts w:ascii="Times New Roman" w:hAnsi="Times New Roman" w:cs="Times New Roman"/>
            <w:lang w:val="en-GB"/>
          </w:rPr>
          <w:delText>little</w:delText>
        </w:r>
        <w:r w:rsidR="00F2421A" w:rsidRPr="00F9351B" w:rsidDel="00375698">
          <w:rPr>
            <w:rFonts w:ascii="Times New Roman" w:hAnsi="Times New Roman" w:cs="Times New Roman"/>
            <w:lang w:val="en-GB"/>
          </w:rPr>
          <w:delText xml:space="preserve"> </w:delText>
        </w:r>
        <w:r w:rsidR="00E160E4" w:rsidRPr="00F9351B" w:rsidDel="00375698">
          <w:rPr>
            <w:rFonts w:ascii="Times New Roman" w:hAnsi="Times New Roman" w:cs="Times New Roman"/>
            <w:lang w:val="en-GB"/>
          </w:rPr>
          <w:delText>magnetization,</w:delText>
        </w:r>
        <w:r w:rsidR="003600EC" w:rsidRPr="00F9351B" w:rsidDel="00375698">
          <w:rPr>
            <w:rFonts w:ascii="Times New Roman" w:hAnsi="Times New Roman" w:cs="Times New Roman"/>
            <w:lang w:val="en-GB"/>
          </w:rPr>
          <w:delText xml:space="preserve"> mantle xenoliths support the existence of ferromagnetic minerals in the uppermost mantle </w:delText>
        </w:r>
        <w:r w:rsidR="00261B17" w:rsidDel="00375698">
          <w:rPr>
            <w:rFonts w:ascii="Times New Roman" w:hAnsi="Times New Roman" w:cs="Times New Roman"/>
            <w:noProof/>
            <w:lang w:val="en-GB"/>
          </w:rPr>
          <w:delText>(Ferré</w:delText>
        </w:r>
        <w:r w:rsidR="00261B17" w:rsidRPr="00261B17" w:rsidDel="00375698">
          <w:rPr>
            <w:rFonts w:ascii="Times New Roman" w:hAnsi="Times New Roman" w:cs="Times New Roman"/>
            <w:i/>
            <w:noProof/>
            <w:lang w:val="en-GB"/>
          </w:rPr>
          <w:delText xml:space="preserve"> et al.</w:delText>
        </w:r>
        <w:r w:rsidR="00261B17" w:rsidDel="00375698">
          <w:rPr>
            <w:rFonts w:ascii="Times New Roman" w:hAnsi="Times New Roman" w:cs="Times New Roman"/>
            <w:noProof/>
            <w:lang w:val="en-GB"/>
          </w:rPr>
          <w:delText xml:space="preserve"> 2014)</w:delText>
        </w:r>
        <w:r w:rsidR="003600EC" w:rsidRPr="00F9351B" w:rsidDel="00375698">
          <w:rPr>
            <w:rFonts w:ascii="Times New Roman" w:hAnsi="Times New Roman" w:cs="Times New Roman"/>
            <w:lang w:val="en-GB"/>
          </w:rPr>
          <w:delText xml:space="preserve">. </w:delText>
        </w:r>
        <w:r w:rsidR="006D5D93" w:rsidRPr="00F9351B" w:rsidDel="00375698">
          <w:rPr>
            <w:rFonts w:ascii="Times New Roman" w:hAnsi="Times New Roman" w:cs="Times New Roman"/>
            <w:lang w:val="en-GB"/>
          </w:rPr>
          <w:delText xml:space="preserve">Therefore, we </w:delText>
        </w:r>
        <w:r w:rsidR="00B76A44" w:rsidRPr="00F9351B" w:rsidDel="00375698">
          <w:rPr>
            <w:rFonts w:ascii="Times New Roman" w:hAnsi="Times New Roman" w:cs="Times New Roman"/>
            <w:lang w:val="en-GB"/>
          </w:rPr>
          <w:delText xml:space="preserve">favour </w:delText>
        </w:r>
        <w:r w:rsidR="006D5D93" w:rsidRPr="00F9351B" w:rsidDel="00375698">
          <w:rPr>
            <w:rFonts w:ascii="Times New Roman" w:hAnsi="Times New Roman" w:cs="Times New Roman"/>
            <w:lang w:val="en-GB"/>
          </w:rPr>
          <w:delText>the</w:delText>
        </w:r>
        <w:r w:rsidR="00B76A44" w:rsidRPr="00F9351B" w:rsidDel="00375698">
          <w:rPr>
            <w:rFonts w:ascii="Times New Roman" w:hAnsi="Times New Roman" w:cs="Times New Roman"/>
            <w:lang w:val="en-GB"/>
          </w:rPr>
          <w:delText xml:space="preserve"> presence of</w:delText>
        </w:r>
        <w:r w:rsidR="006D5D93" w:rsidRPr="00F9351B" w:rsidDel="00375698">
          <w:rPr>
            <w:rFonts w:ascii="Times New Roman" w:hAnsi="Times New Roman" w:cs="Times New Roman"/>
            <w:lang w:val="en-GB"/>
          </w:rPr>
          <w:delText xml:space="preserve"> </w:delText>
        </w:r>
        <w:r w:rsidR="00B76A44" w:rsidRPr="00F9351B" w:rsidDel="00375698">
          <w:rPr>
            <w:rFonts w:ascii="Times New Roman" w:hAnsi="Times New Roman" w:cs="Times New Roman"/>
            <w:lang w:val="en-GB"/>
          </w:rPr>
          <w:delText xml:space="preserve">magnetic </w:delText>
        </w:r>
        <w:r w:rsidR="003600EC" w:rsidRPr="00F9351B" w:rsidDel="00375698">
          <w:rPr>
            <w:rFonts w:ascii="Times New Roman" w:hAnsi="Times New Roman" w:cs="Times New Roman"/>
            <w:lang w:val="en-GB"/>
          </w:rPr>
          <w:delText>uppermost mantle</w:delText>
        </w:r>
        <w:r w:rsidR="00B76A44" w:rsidRPr="00F9351B" w:rsidDel="00375698">
          <w:rPr>
            <w:rFonts w:ascii="Times New Roman" w:hAnsi="Times New Roman" w:cs="Times New Roman"/>
            <w:lang w:val="en-GB"/>
          </w:rPr>
          <w:delText xml:space="preserve"> unde</w:delText>
        </w:r>
        <w:r w:rsidR="00B76A44" w:rsidRPr="00462A98" w:rsidDel="00375698">
          <w:rPr>
            <w:rFonts w:ascii="Times New Roman" w:hAnsi="Times New Roman" w:cs="Times New Roman"/>
            <w:lang w:val="en-GB"/>
          </w:rPr>
          <w:delText>r</w:delText>
        </w:r>
        <w:r w:rsidR="003600EC" w:rsidRPr="00462A98" w:rsidDel="00375698">
          <w:rPr>
            <w:rFonts w:ascii="Times New Roman" w:hAnsi="Times New Roman" w:cs="Times New Roman"/>
            <w:lang w:val="en-GB"/>
          </w:rPr>
          <w:delText xml:space="preserve"> the </w:delText>
        </w:r>
        <w:r w:rsidR="002569D5" w:rsidRPr="00462A98" w:rsidDel="00375698">
          <w:rPr>
            <w:rFonts w:ascii="Times New Roman" w:hAnsi="Times New Roman" w:cs="Times New Roman"/>
            <w:lang w:val="en-GB"/>
          </w:rPr>
          <w:delText xml:space="preserve">VLB, </w:delText>
        </w:r>
        <w:r w:rsidR="00B76A44" w:rsidRPr="00F9351B" w:rsidDel="00375698">
          <w:rPr>
            <w:rFonts w:ascii="Times New Roman" w:hAnsi="Times New Roman" w:cs="Times New Roman"/>
            <w:lang w:val="en-GB"/>
          </w:rPr>
          <w:delText xml:space="preserve">the </w:delText>
        </w:r>
        <w:r w:rsidR="003600EC" w:rsidRPr="00F9351B" w:rsidDel="00375698">
          <w:rPr>
            <w:rFonts w:ascii="Times New Roman" w:hAnsi="Times New Roman" w:cs="Times New Roman"/>
            <w:lang w:val="en-GB"/>
          </w:rPr>
          <w:delText xml:space="preserve">Central High </w:delText>
        </w:r>
        <w:r w:rsidR="008709B6" w:rsidRPr="00F9351B" w:rsidDel="00375698">
          <w:rPr>
            <w:rFonts w:ascii="Times New Roman" w:hAnsi="Times New Roman" w:cs="Times New Roman"/>
            <w:lang w:val="en-GB"/>
          </w:rPr>
          <w:delText>and the Northern Basin</w:delText>
        </w:r>
        <w:r w:rsidR="00B76A44" w:rsidRPr="00F9351B" w:rsidDel="00375698">
          <w:rPr>
            <w:rFonts w:ascii="Times New Roman" w:hAnsi="Times New Roman" w:cs="Times New Roman"/>
            <w:lang w:val="en-GB"/>
          </w:rPr>
          <w:delText xml:space="preserve"> that </w:delText>
        </w:r>
      </w:del>
      <w:del w:id="269" w:author="ji appple" w:date="2018-07-18T15:10:00Z">
        <w:r w:rsidR="00065302" w:rsidDel="00FA4FA8">
          <w:rPr>
            <w:rFonts w:ascii="Times New Roman" w:hAnsi="Times New Roman" w:cs="Times New Roman"/>
            <w:lang w:val="en-GB"/>
          </w:rPr>
          <w:delText>come from</w:delText>
        </w:r>
      </w:del>
      <w:del w:id="270" w:author="ji appple" w:date="2018-07-25T10:26:00Z">
        <w:r w:rsidR="00065302" w:rsidDel="00375698">
          <w:rPr>
            <w:rFonts w:ascii="Times New Roman" w:hAnsi="Times New Roman" w:cs="Times New Roman"/>
            <w:lang w:val="en-GB"/>
          </w:rPr>
          <w:delText xml:space="preserve"> the</w:delText>
        </w:r>
        <w:r w:rsidR="000517CA" w:rsidRPr="00F9351B" w:rsidDel="00375698">
          <w:rPr>
            <w:rFonts w:ascii="Times New Roman" w:hAnsi="Times New Roman" w:cs="Times New Roman"/>
            <w:lang w:val="en-GB"/>
          </w:rPr>
          <w:delText xml:space="preserve"> situ magnetization</w:delText>
        </w:r>
      </w:del>
      <w:r w:rsidR="000517CA" w:rsidRPr="00F9351B">
        <w:rPr>
          <w:rFonts w:ascii="Times New Roman" w:hAnsi="Times New Roman" w:cs="Times New Roman"/>
          <w:lang w:val="en-GB"/>
        </w:rPr>
        <w:t>.</w:t>
      </w:r>
    </w:p>
    <w:p w14:paraId="21DE1BBC" w14:textId="77777777" w:rsidR="001A1994" w:rsidRPr="00065302" w:rsidRDefault="001A1994" w:rsidP="00254356">
      <w:pPr>
        <w:spacing w:line="480" w:lineRule="auto"/>
        <w:contextualSpacing/>
        <w:rPr>
          <w:rFonts w:ascii="Times New Roman" w:hAnsi="Times New Roman" w:cs="Times New Roman"/>
          <w:lang w:val="en-GB"/>
        </w:rPr>
      </w:pPr>
    </w:p>
    <w:p w14:paraId="1BB7F217" w14:textId="592F1ADE" w:rsidR="00A10253" w:rsidRPr="00F9351B" w:rsidRDefault="001A1994" w:rsidP="00254356">
      <w:pPr>
        <w:pStyle w:val="2"/>
        <w:spacing w:before="0" w:after="0" w:line="480" w:lineRule="auto"/>
        <w:contextualSpacing/>
        <w:rPr>
          <w:rFonts w:ascii="Times New Roman" w:hAnsi="Times New Roman" w:cs="Times New Roman"/>
          <w:sz w:val="24"/>
          <w:szCs w:val="24"/>
          <w:lang w:val="en-GB"/>
        </w:rPr>
      </w:pPr>
      <w:r>
        <w:rPr>
          <w:rFonts w:ascii="Times New Roman" w:hAnsi="Times New Roman" w:cs="Times New Roman" w:hint="eastAsia"/>
          <w:sz w:val="24"/>
          <w:szCs w:val="24"/>
          <w:lang w:val="en-GB"/>
        </w:rPr>
        <w:t>6</w:t>
      </w:r>
      <w:r>
        <w:rPr>
          <w:rFonts w:ascii="Times New Roman" w:hAnsi="Times New Roman" w:cs="Times New Roman"/>
          <w:sz w:val="24"/>
          <w:szCs w:val="24"/>
          <w:lang w:val="en-GB"/>
        </w:rPr>
        <w:t xml:space="preserve"> </w:t>
      </w:r>
      <w:r w:rsidR="00032B49" w:rsidRPr="00F9351B">
        <w:rPr>
          <w:rFonts w:ascii="Times New Roman" w:hAnsi="Times New Roman" w:cs="Times New Roman"/>
          <w:sz w:val="24"/>
          <w:szCs w:val="24"/>
          <w:lang w:val="en-GB"/>
        </w:rPr>
        <w:t>CONCLUSIONS</w:t>
      </w:r>
    </w:p>
    <w:p w14:paraId="58E38174" w14:textId="3344C0C1" w:rsidR="00031777" w:rsidRPr="00F9351B" w:rsidRDefault="00EE4BB4" w:rsidP="00254356">
      <w:pPr>
        <w:spacing w:line="480" w:lineRule="auto"/>
        <w:contextualSpacing/>
        <w:rPr>
          <w:rFonts w:ascii="Times New Roman" w:hAnsi="Times New Roman" w:cs="Times New Roman"/>
          <w:lang w:val="en-GB"/>
        </w:rPr>
      </w:pPr>
      <w:r w:rsidRPr="00F9351B">
        <w:rPr>
          <w:rFonts w:ascii="Times New Roman" w:hAnsi="Times New Roman" w:cs="Times New Roman"/>
          <w:lang w:val="en-GB"/>
        </w:rPr>
        <w:t>Using</w:t>
      </w:r>
      <w:r w:rsidR="00B76A44" w:rsidRPr="00F9351B">
        <w:rPr>
          <w:rFonts w:ascii="Times New Roman" w:hAnsi="Times New Roman" w:cs="Times New Roman"/>
          <w:lang w:val="en-GB"/>
        </w:rPr>
        <w:t xml:space="preserve"> the</w:t>
      </w:r>
      <w:r w:rsidRPr="00F9351B">
        <w:rPr>
          <w:rFonts w:ascii="Times New Roman" w:hAnsi="Times New Roman" w:cs="Times New Roman"/>
          <w:lang w:val="en-GB"/>
        </w:rPr>
        <w:t xml:space="preserve"> </w:t>
      </w:r>
      <w:r w:rsidR="00C5764A" w:rsidRPr="00F9351B">
        <w:rPr>
          <w:rFonts w:ascii="Times New Roman" w:hAnsi="Times New Roman" w:cs="Times New Roman"/>
          <w:lang w:val="en-GB"/>
        </w:rPr>
        <w:t>GRAV</w:t>
      </w:r>
      <w:r w:rsidR="00065302">
        <w:rPr>
          <w:rFonts w:ascii="Times New Roman" w:hAnsi="Times New Roman" w:cs="Times New Roman"/>
          <w:lang w:val="en-GB"/>
        </w:rPr>
        <w:t>3</w:t>
      </w:r>
      <w:r w:rsidR="00A64EDC" w:rsidRPr="00F9351B">
        <w:rPr>
          <w:rFonts w:ascii="Times New Roman" w:hAnsi="Times New Roman" w:cs="Times New Roman"/>
          <w:lang w:val="en-GB"/>
        </w:rPr>
        <w:t xml:space="preserve">D </w:t>
      </w:r>
      <w:r w:rsidR="00C5764A" w:rsidRPr="00F9351B">
        <w:rPr>
          <w:rFonts w:ascii="Times New Roman" w:hAnsi="Times New Roman" w:cs="Times New Roman"/>
          <w:lang w:val="en-GB"/>
        </w:rPr>
        <w:t>algorithm</w:t>
      </w:r>
      <w:r w:rsidRPr="00F9351B">
        <w:rPr>
          <w:rFonts w:ascii="Times New Roman" w:hAnsi="Times New Roman" w:cs="Times New Roman"/>
          <w:lang w:val="en-GB"/>
        </w:rPr>
        <w:t xml:space="preserve">, we </w:t>
      </w:r>
      <w:r w:rsidR="00B76A44" w:rsidRPr="00F9351B">
        <w:rPr>
          <w:rFonts w:ascii="Times New Roman" w:hAnsi="Times New Roman" w:cs="Times New Roman"/>
          <w:lang w:val="en-GB"/>
        </w:rPr>
        <w:t>combine</w:t>
      </w:r>
      <w:r w:rsidR="008E0D74" w:rsidRPr="00F9351B">
        <w:rPr>
          <w:rFonts w:ascii="Times New Roman" w:hAnsi="Times New Roman" w:cs="Times New Roman"/>
          <w:lang w:val="en-GB"/>
        </w:rPr>
        <w:t xml:space="preserve"> gravity, </w:t>
      </w:r>
      <w:del w:id="271" w:author="ji appple" w:date="2018-07-11T16:57:00Z">
        <w:r w:rsidR="008E0D74" w:rsidRPr="00F9351B" w:rsidDel="00D86328">
          <w:rPr>
            <w:rFonts w:ascii="Times New Roman" w:hAnsi="Times New Roman" w:cs="Times New Roman"/>
            <w:lang w:val="en-GB"/>
          </w:rPr>
          <w:delText xml:space="preserve">topography </w:delText>
        </w:r>
      </w:del>
      <w:ins w:id="272" w:author="ji appple" w:date="2018-07-11T16:57:00Z">
        <w:r w:rsidR="00D86328">
          <w:rPr>
            <w:rFonts w:ascii="Times New Roman" w:hAnsi="Times New Roman" w:cs="Times New Roman"/>
            <w:lang w:val="en-GB"/>
          </w:rPr>
          <w:t>bathymetry</w:t>
        </w:r>
        <w:r w:rsidR="00D86328" w:rsidRPr="00F9351B">
          <w:rPr>
            <w:rFonts w:ascii="Times New Roman" w:hAnsi="Times New Roman" w:cs="Times New Roman"/>
            <w:lang w:val="en-GB"/>
          </w:rPr>
          <w:t xml:space="preserve"> </w:t>
        </w:r>
      </w:ins>
      <w:r w:rsidR="008E0D74" w:rsidRPr="00F9351B">
        <w:rPr>
          <w:rFonts w:ascii="Times New Roman" w:hAnsi="Times New Roman" w:cs="Times New Roman"/>
          <w:lang w:val="en-GB"/>
        </w:rPr>
        <w:t>and sediment thickness data to obtain</w:t>
      </w:r>
      <w:r w:rsidRPr="00F9351B">
        <w:rPr>
          <w:rFonts w:ascii="Times New Roman" w:hAnsi="Times New Roman" w:cs="Times New Roman"/>
          <w:lang w:val="en-GB"/>
        </w:rPr>
        <w:t xml:space="preserve"> </w:t>
      </w:r>
      <w:r w:rsidR="00385545" w:rsidRPr="00F9351B">
        <w:rPr>
          <w:rFonts w:ascii="Times New Roman" w:hAnsi="Times New Roman" w:cs="Times New Roman"/>
          <w:lang w:val="en-GB"/>
        </w:rPr>
        <w:t xml:space="preserve">a new </w:t>
      </w:r>
      <w:r w:rsidR="00B76A44" w:rsidRPr="00F9351B">
        <w:rPr>
          <w:rFonts w:ascii="Times New Roman" w:hAnsi="Times New Roman" w:cs="Times New Roman"/>
          <w:lang w:val="en-GB"/>
        </w:rPr>
        <w:t xml:space="preserve">model of the </w:t>
      </w:r>
      <w:r w:rsidRPr="00F9351B">
        <w:rPr>
          <w:rFonts w:ascii="Times New Roman" w:hAnsi="Times New Roman" w:cs="Times New Roman"/>
          <w:lang w:val="en-GB"/>
        </w:rPr>
        <w:t xml:space="preserve">3-D crustal structure </w:t>
      </w:r>
      <w:r w:rsidR="00B76A44" w:rsidRPr="00F9351B">
        <w:rPr>
          <w:rFonts w:ascii="Times New Roman" w:hAnsi="Times New Roman" w:cs="Times New Roman"/>
          <w:lang w:val="en-GB"/>
        </w:rPr>
        <w:t xml:space="preserve">within </w:t>
      </w:r>
      <w:r w:rsidRPr="00F9351B">
        <w:rPr>
          <w:rFonts w:ascii="Times New Roman" w:hAnsi="Times New Roman" w:cs="Times New Roman"/>
          <w:lang w:val="en-GB"/>
        </w:rPr>
        <w:t>the Ross Sea region</w:t>
      </w:r>
      <w:r w:rsidR="0075441F" w:rsidRPr="00F9351B">
        <w:rPr>
          <w:rFonts w:ascii="Times New Roman" w:hAnsi="Times New Roman" w:cs="Times New Roman"/>
          <w:lang w:val="en-GB"/>
        </w:rPr>
        <w:t xml:space="preserve">. Combined with the </w:t>
      </w:r>
      <w:r w:rsidR="00641390">
        <w:rPr>
          <w:rFonts w:ascii="Times New Roman" w:hAnsi="Times New Roman" w:cs="Times New Roman"/>
          <w:lang w:val="en-GB"/>
        </w:rPr>
        <w:t>evidence from ACRUP</w:t>
      </w:r>
      <w:r w:rsidR="002B0C35" w:rsidRPr="00F9351B">
        <w:rPr>
          <w:rFonts w:ascii="Times New Roman" w:hAnsi="Times New Roman" w:cs="Times New Roman"/>
          <w:lang w:val="en-GB"/>
        </w:rPr>
        <w:t xml:space="preserve">, we </w:t>
      </w:r>
      <w:r w:rsidR="00B76A44" w:rsidRPr="00F9351B">
        <w:rPr>
          <w:rFonts w:ascii="Times New Roman" w:hAnsi="Times New Roman" w:cs="Times New Roman"/>
          <w:lang w:val="en-GB"/>
        </w:rPr>
        <w:t>also estimate</w:t>
      </w:r>
      <w:r w:rsidR="002B0C35" w:rsidRPr="00F9351B">
        <w:rPr>
          <w:rFonts w:ascii="Times New Roman" w:hAnsi="Times New Roman" w:cs="Times New Roman"/>
          <w:lang w:val="en-GB"/>
        </w:rPr>
        <w:t xml:space="preserve"> the Moho depth</w:t>
      </w:r>
      <w:r w:rsidR="00B76A44" w:rsidRPr="00F9351B">
        <w:rPr>
          <w:rFonts w:ascii="Times New Roman" w:hAnsi="Times New Roman" w:cs="Times New Roman"/>
          <w:lang w:val="en-GB"/>
        </w:rPr>
        <w:t>s</w:t>
      </w:r>
      <w:r w:rsidR="00B97FF4" w:rsidRPr="00F9351B">
        <w:rPr>
          <w:rFonts w:ascii="Times New Roman" w:hAnsi="Times New Roman" w:cs="Times New Roman"/>
          <w:lang w:val="en-GB"/>
        </w:rPr>
        <w:t>,</w:t>
      </w:r>
      <w:r w:rsidR="002B0C35" w:rsidRPr="00F9351B">
        <w:rPr>
          <w:rFonts w:ascii="Times New Roman" w:hAnsi="Times New Roman" w:cs="Times New Roman"/>
          <w:lang w:val="en-GB"/>
        </w:rPr>
        <w:t xml:space="preserve"> </w:t>
      </w:r>
      <w:r w:rsidR="00B76A44" w:rsidRPr="00F9351B">
        <w:rPr>
          <w:rFonts w:ascii="Times New Roman" w:hAnsi="Times New Roman" w:cs="Times New Roman"/>
          <w:lang w:val="en-GB"/>
        </w:rPr>
        <w:t xml:space="preserve">the </w:t>
      </w:r>
      <w:r w:rsidR="0058059D" w:rsidRPr="00F9351B">
        <w:rPr>
          <w:rFonts w:ascii="Times New Roman" w:hAnsi="Times New Roman" w:cs="Times New Roman"/>
          <w:lang w:val="en-GB"/>
        </w:rPr>
        <w:t xml:space="preserve">upper and lower crustal thicknesses </w:t>
      </w:r>
      <w:r w:rsidR="00C6511E" w:rsidRPr="00F9351B">
        <w:rPr>
          <w:rFonts w:ascii="Times New Roman" w:hAnsi="Times New Roman" w:cs="Times New Roman"/>
          <w:lang w:val="en-GB"/>
        </w:rPr>
        <w:t>and</w:t>
      </w:r>
      <w:r w:rsidR="00B76A44" w:rsidRPr="00F9351B">
        <w:rPr>
          <w:rFonts w:ascii="Times New Roman" w:hAnsi="Times New Roman" w:cs="Times New Roman"/>
          <w:lang w:val="en-GB"/>
        </w:rPr>
        <w:t xml:space="preserve"> the</w:t>
      </w:r>
      <w:r w:rsidR="00C6511E" w:rsidRPr="00F9351B">
        <w:rPr>
          <w:rFonts w:ascii="Times New Roman" w:hAnsi="Times New Roman" w:cs="Times New Roman"/>
          <w:lang w:val="en-GB"/>
        </w:rPr>
        <w:t xml:space="preserve"> corresponding stretching factor</w:t>
      </w:r>
      <w:r w:rsidR="005A651E" w:rsidRPr="00F9351B">
        <w:rPr>
          <w:rFonts w:ascii="Times New Roman" w:hAnsi="Times New Roman" w:cs="Times New Roman"/>
          <w:lang w:val="en-GB"/>
        </w:rPr>
        <w:t>s</w:t>
      </w:r>
      <w:r w:rsidR="00000A42" w:rsidRPr="00F9351B">
        <w:rPr>
          <w:rFonts w:ascii="Times New Roman" w:hAnsi="Times New Roman" w:cs="Times New Roman"/>
          <w:lang w:val="en-GB"/>
        </w:rPr>
        <w:t xml:space="preserve">. </w:t>
      </w:r>
      <w:r w:rsidR="002D3563" w:rsidRPr="00F9351B">
        <w:rPr>
          <w:rFonts w:ascii="Times New Roman" w:hAnsi="Times New Roman" w:cs="Times New Roman"/>
          <w:lang w:val="en-GB"/>
        </w:rPr>
        <w:t xml:space="preserve">Our results </w:t>
      </w:r>
      <w:r w:rsidR="00B76A44" w:rsidRPr="00F9351B">
        <w:rPr>
          <w:rFonts w:ascii="Times New Roman" w:hAnsi="Times New Roman" w:cs="Times New Roman"/>
          <w:lang w:val="en-GB"/>
        </w:rPr>
        <w:t xml:space="preserve">obtained </w:t>
      </w:r>
      <w:r w:rsidR="002D3563" w:rsidRPr="00F9351B">
        <w:rPr>
          <w:rFonts w:ascii="Times New Roman" w:hAnsi="Times New Roman" w:cs="Times New Roman"/>
          <w:lang w:val="en-GB"/>
        </w:rPr>
        <w:t xml:space="preserve">from cross-sections of the inverted 3-D density anomaly model are consistent </w:t>
      </w:r>
      <w:r w:rsidR="00E7610F">
        <w:rPr>
          <w:rFonts w:ascii="Times New Roman" w:hAnsi="Times New Roman" w:cs="Times New Roman"/>
          <w:lang w:val="en-GB"/>
        </w:rPr>
        <w:t xml:space="preserve">well </w:t>
      </w:r>
      <w:r w:rsidR="002D3563" w:rsidRPr="00F9351B">
        <w:rPr>
          <w:rFonts w:ascii="Times New Roman" w:hAnsi="Times New Roman" w:cs="Times New Roman"/>
          <w:lang w:val="en-GB"/>
        </w:rPr>
        <w:t>with the</w:t>
      </w:r>
      <w:r w:rsidR="00B76A44" w:rsidRPr="00F9351B">
        <w:rPr>
          <w:rFonts w:ascii="Times New Roman" w:hAnsi="Times New Roman" w:cs="Times New Roman"/>
          <w:lang w:val="en-GB"/>
        </w:rPr>
        <w:t xml:space="preserve"> depths of the</w:t>
      </w:r>
      <w:r w:rsidR="002D3563" w:rsidRPr="00F9351B">
        <w:rPr>
          <w:rFonts w:ascii="Times New Roman" w:hAnsi="Times New Roman" w:cs="Times New Roman"/>
          <w:lang w:val="en-GB"/>
        </w:rPr>
        <w:t xml:space="preserve"> Moho and</w:t>
      </w:r>
      <w:r w:rsidR="00B76A44" w:rsidRPr="00F9351B">
        <w:rPr>
          <w:rFonts w:ascii="Times New Roman" w:hAnsi="Times New Roman" w:cs="Times New Roman"/>
          <w:lang w:val="en-GB"/>
        </w:rPr>
        <w:t xml:space="preserve"> the</w:t>
      </w:r>
      <w:r w:rsidR="002D3563" w:rsidRPr="00F9351B">
        <w:rPr>
          <w:rFonts w:ascii="Times New Roman" w:hAnsi="Times New Roman" w:cs="Times New Roman"/>
          <w:lang w:val="en-GB"/>
        </w:rPr>
        <w:t xml:space="preserve"> intra-crustal boundary</w:t>
      </w:r>
      <w:r w:rsidR="00B76A44" w:rsidRPr="00F9351B">
        <w:rPr>
          <w:rFonts w:ascii="Times New Roman" w:hAnsi="Times New Roman" w:cs="Times New Roman"/>
          <w:lang w:val="en-GB"/>
        </w:rPr>
        <w:t xml:space="preserve"> determined</w:t>
      </w:r>
      <w:r w:rsidR="002D3563" w:rsidRPr="00F9351B">
        <w:rPr>
          <w:rFonts w:ascii="Times New Roman" w:hAnsi="Times New Roman" w:cs="Times New Roman"/>
          <w:lang w:val="en-GB"/>
        </w:rPr>
        <w:t xml:space="preserve"> from </w:t>
      </w:r>
      <w:r w:rsidR="00B76A44" w:rsidRPr="00F9351B">
        <w:rPr>
          <w:rFonts w:ascii="Times New Roman" w:hAnsi="Times New Roman" w:cs="Times New Roman"/>
          <w:lang w:val="en-GB"/>
        </w:rPr>
        <w:t xml:space="preserve">the </w:t>
      </w:r>
      <w:r w:rsidR="00641390">
        <w:rPr>
          <w:rFonts w:ascii="Times New Roman" w:hAnsi="Times New Roman" w:cs="Times New Roman"/>
          <w:lang w:val="en-GB"/>
        </w:rPr>
        <w:t>OBS</w:t>
      </w:r>
      <w:r w:rsidR="002D3563" w:rsidRPr="00F9351B">
        <w:rPr>
          <w:rFonts w:ascii="Times New Roman" w:hAnsi="Times New Roman" w:cs="Times New Roman"/>
          <w:lang w:val="en-GB"/>
        </w:rPr>
        <w:t xml:space="preserve"> profile. </w:t>
      </w:r>
      <w:r w:rsidR="00000A42" w:rsidRPr="00F9351B">
        <w:rPr>
          <w:rFonts w:ascii="Times New Roman" w:hAnsi="Times New Roman" w:cs="Times New Roman"/>
          <w:lang w:val="en-GB"/>
        </w:rPr>
        <w:t>The main points are as follows:</w:t>
      </w:r>
    </w:p>
    <w:p w14:paraId="50144F84" w14:textId="118441E1" w:rsidR="00EA4635" w:rsidRPr="00F9351B" w:rsidRDefault="00EA4635" w:rsidP="00DE7DF4">
      <w:pPr>
        <w:spacing w:line="480" w:lineRule="auto"/>
        <w:ind w:firstLineChars="200" w:firstLine="480"/>
        <w:contextualSpacing/>
        <w:rPr>
          <w:rFonts w:ascii="Times New Roman" w:hAnsi="Times New Roman" w:cs="Times New Roman"/>
          <w:lang w:val="en-GB"/>
        </w:rPr>
      </w:pPr>
      <w:r w:rsidRPr="00F9351B">
        <w:rPr>
          <w:rFonts w:ascii="Times New Roman" w:hAnsi="Times New Roman" w:cs="Times New Roman"/>
          <w:lang w:val="en-GB"/>
        </w:rPr>
        <w:t>(1)</w:t>
      </w:r>
      <w:r w:rsidR="00DE7DF4" w:rsidRPr="00F9351B">
        <w:rPr>
          <w:rFonts w:ascii="Times New Roman" w:hAnsi="Times New Roman" w:cs="Times New Roman"/>
          <w:lang w:val="en-GB"/>
        </w:rPr>
        <w:t xml:space="preserve"> </w:t>
      </w:r>
      <w:r w:rsidR="00E54414" w:rsidRPr="00F9351B">
        <w:rPr>
          <w:rFonts w:ascii="Times New Roman" w:hAnsi="Times New Roman" w:cs="Times New Roman"/>
          <w:lang w:val="en-GB"/>
        </w:rPr>
        <w:t xml:space="preserve">The </w:t>
      </w:r>
      <w:r w:rsidR="00EE7341" w:rsidRPr="00F9351B">
        <w:rPr>
          <w:rFonts w:ascii="Times New Roman" w:hAnsi="Times New Roman" w:cs="Times New Roman"/>
          <w:lang w:val="en-GB"/>
        </w:rPr>
        <w:t>crust</w:t>
      </w:r>
      <w:r w:rsidR="00E54414" w:rsidRPr="00F9351B">
        <w:rPr>
          <w:rFonts w:ascii="Times New Roman" w:hAnsi="Times New Roman" w:cs="Times New Roman"/>
          <w:lang w:val="en-GB"/>
        </w:rPr>
        <w:t xml:space="preserve"> beneath</w:t>
      </w:r>
      <w:r w:rsidR="002928AF" w:rsidRPr="00F9351B">
        <w:rPr>
          <w:rFonts w:ascii="Times New Roman" w:hAnsi="Times New Roman" w:cs="Times New Roman"/>
          <w:lang w:val="en-GB"/>
        </w:rPr>
        <w:t xml:space="preserve"> the sedimentary basins </w:t>
      </w:r>
      <w:r w:rsidR="00E54414" w:rsidRPr="00F9351B">
        <w:rPr>
          <w:rFonts w:ascii="Times New Roman" w:hAnsi="Times New Roman" w:cs="Times New Roman"/>
          <w:lang w:val="en-GB"/>
        </w:rPr>
        <w:t>in the Ross Sea</w:t>
      </w:r>
      <w:r w:rsidR="00DF6FF9" w:rsidRPr="00F9351B">
        <w:rPr>
          <w:rFonts w:ascii="Times New Roman" w:hAnsi="Times New Roman" w:cs="Times New Roman"/>
          <w:lang w:val="en-GB"/>
        </w:rPr>
        <w:t xml:space="preserve"> </w:t>
      </w:r>
      <w:r w:rsidR="00B76A44" w:rsidRPr="00F9351B">
        <w:rPr>
          <w:rFonts w:ascii="Times New Roman" w:hAnsi="Times New Roman" w:cs="Times New Roman"/>
          <w:lang w:val="en-GB"/>
        </w:rPr>
        <w:t xml:space="preserve">displays </w:t>
      </w:r>
      <w:r w:rsidR="00DF6FF9" w:rsidRPr="00F9351B">
        <w:rPr>
          <w:rFonts w:ascii="Times New Roman" w:hAnsi="Times New Roman" w:cs="Times New Roman"/>
          <w:lang w:val="en-GB"/>
        </w:rPr>
        <w:t>significant</w:t>
      </w:r>
      <w:r w:rsidR="00B76A44" w:rsidRPr="00F9351B">
        <w:rPr>
          <w:rFonts w:ascii="Times New Roman" w:hAnsi="Times New Roman" w:cs="Times New Roman"/>
          <w:lang w:val="en-GB"/>
        </w:rPr>
        <w:t xml:space="preserve"> thinning</w:t>
      </w:r>
      <w:r w:rsidR="00DF6FF9" w:rsidRPr="00F9351B">
        <w:rPr>
          <w:rFonts w:ascii="Times New Roman" w:hAnsi="Times New Roman" w:cs="Times New Roman"/>
          <w:lang w:val="en-GB"/>
        </w:rPr>
        <w:t xml:space="preserve"> </w:t>
      </w:r>
      <w:r w:rsidR="00B76A44" w:rsidRPr="00F9351B">
        <w:rPr>
          <w:rFonts w:ascii="Times New Roman" w:hAnsi="Times New Roman" w:cs="Times New Roman"/>
          <w:lang w:val="en-GB"/>
        </w:rPr>
        <w:lastRenderedPageBreak/>
        <w:t xml:space="preserve">(with thicknesses of </w:t>
      </w:r>
      <w:r w:rsidR="009D02EF">
        <w:rPr>
          <w:rFonts w:ascii="Times New Roman" w:hAnsi="Times New Roman" w:cs="Times New Roman"/>
          <w:lang w:val="en-GB"/>
        </w:rPr>
        <w:t>7</w:t>
      </w:r>
      <w:r w:rsidR="00761E72" w:rsidRPr="00F9351B">
        <w:rPr>
          <w:rFonts w:ascii="Times New Roman" w:hAnsi="Times New Roman" w:cs="Times New Roman"/>
          <w:lang w:val="en-GB"/>
        </w:rPr>
        <w:t>–</w:t>
      </w:r>
      <w:r w:rsidR="009D02EF">
        <w:rPr>
          <w:rFonts w:ascii="Times New Roman" w:hAnsi="Times New Roman" w:cs="Times New Roman"/>
          <w:lang w:val="en-GB"/>
        </w:rPr>
        <w:t>12</w:t>
      </w:r>
      <w:r w:rsidR="00E54414" w:rsidRPr="00F9351B">
        <w:rPr>
          <w:rFonts w:ascii="Times New Roman" w:hAnsi="Times New Roman" w:cs="Times New Roman"/>
          <w:lang w:val="en-GB"/>
        </w:rPr>
        <w:t xml:space="preserve"> km</w:t>
      </w:r>
      <w:r w:rsidR="00B76A44" w:rsidRPr="00F9351B">
        <w:rPr>
          <w:rFonts w:ascii="Times New Roman" w:hAnsi="Times New Roman" w:cs="Times New Roman"/>
          <w:lang w:val="en-GB"/>
        </w:rPr>
        <w:t>); of these basins,</w:t>
      </w:r>
      <w:r w:rsidR="00FB6568" w:rsidRPr="00F9351B">
        <w:rPr>
          <w:rFonts w:ascii="Times New Roman" w:hAnsi="Times New Roman" w:cs="Times New Roman"/>
          <w:lang w:val="en-GB"/>
        </w:rPr>
        <w:t xml:space="preserve"> the VLB is characterized by the thinnest crust</w:t>
      </w:r>
      <w:r w:rsidR="00B76A44" w:rsidRPr="00F9351B">
        <w:rPr>
          <w:rFonts w:ascii="Times New Roman" w:hAnsi="Times New Roman" w:cs="Times New Roman"/>
          <w:lang w:val="en-GB"/>
        </w:rPr>
        <w:t>. In contrast,</w:t>
      </w:r>
      <w:r w:rsidR="00E54414" w:rsidRPr="00F9351B">
        <w:rPr>
          <w:rFonts w:ascii="Times New Roman" w:hAnsi="Times New Roman" w:cs="Times New Roman"/>
          <w:lang w:val="en-GB"/>
        </w:rPr>
        <w:t xml:space="preserve"> </w:t>
      </w:r>
      <w:r w:rsidR="00527AC8" w:rsidRPr="00F9351B">
        <w:rPr>
          <w:rFonts w:ascii="Times New Roman" w:hAnsi="Times New Roman" w:cs="Times New Roman"/>
          <w:lang w:val="en-GB"/>
        </w:rPr>
        <w:t xml:space="preserve">thick crust </w:t>
      </w:r>
      <w:r w:rsidR="00B76A44" w:rsidRPr="00F9351B">
        <w:rPr>
          <w:rFonts w:ascii="Times New Roman" w:hAnsi="Times New Roman" w:cs="Times New Roman"/>
          <w:lang w:val="en-GB"/>
        </w:rPr>
        <w:t xml:space="preserve">(with thicknesses of up to </w:t>
      </w:r>
      <w:r w:rsidR="00C86BA7" w:rsidRPr="00F9351B">
        <w:rPr>
          <w:rFonts w:ascii="Times New Roman" w:hAnsi="Times New Roman" w:cs="Times New Roman"/>
          <w:lang w:val="en-GB"/>
        </w:rPr>
        <w:t>28 km</w:t>
      </w:r>
      <w:r w:rsidR="00B76A44" w:rsidRPr="00F9351B">
        <w:rPr>
          <w:rFonts w:ascii="Times New Roman" w:hAnsi="Times New Roman" w:cs="Times New Roman"/>
          <w:lang w:val="en-GB"/>
        </w:rPr>
        <w:t>) is</w:t>
      </w:r>
      <w:r w:rsidR="00527AC8" w:rsidRPr="00F9351B">
        <w:rPr>
          <w:rFonts w:ascii="Times New Roman" w:hAnsi="Times New Roman" w:cs="Times New Roman"/>
          <w:lang w:val="en-GB"/>
        </w:rPr>
        <w:t xml:space="preserve"> located </w:t>
      </w:r>
      <w:r w:rsidR="00B76A44" w:rsidRPr="00F9351B">
        <w:rPr>
          <w:rFonts w:ascii="Times New Roman" w:hAnsi="Times New Roman" w:cs="Times New Roman"/>
          <w:lang w:val="en-GB"/>
        </w:rPr>
        <w:t xml:space="preserve">under the </w:t>
      </w:r>
      <w:r w:rsidR="00527AC8" w:rsidRPr="00F9351B">
        <w:rPr>
          <w:rFonts w:ascii="Times New Roman" w:hAnsi="Times New Roman" w:cs="Times New Roman"/>
          <w:lang w:val="en-GB"/>
        </w:rPr>
        <w:t xml:space="preserve">Central High, </w:t>
      </w:r>
      <w:r w:rsidR="00B76A44" w:rsidRPr="00F9351B">
        <w:rPr>
          <w:rFonts w:ascii="Times New Roman" w:hAnsi="Times New Roman" w:cs="Times New Roman"/>
          <w:lang w:val="en-GB"/>
        </w:rPr>
        <w:t xml:space="preserve">the </w:t>
      </w:r>
      <w:proofErr w:type="spellStart"/>
      <w:r w:rsidR="00527AC8" w:rsidRPr="00F9351B">
        <w:rPr>
          <w:rFonts w:ascii="Times New Roman" w:hAnsi="Times New Roman" w:cs="Times New Roman"/>
          <w:lang w:val="en-GB"/>
        </w:rPr>
        <w:t>Coulman</w:t>
      </w:r>
      <w:proofErr w:type="spellEnd"/>
      <w:r w:rsidR="00527AC8" w:rsidRPr="00F9351B">
        <w:rPr>
          <w:rFonts w:ascii="Times New Roman" w:hAnsi="Times New Roman" w:cs="Times New Roman"/>
          <w:lang w:val="en-GB"/>
        </w:rPr>
        <w:t xml:space="preserve"> High and Iselin Bank.</w:t>
      </w:r>
      <w:r w:rsidR="00FB6568" w:rsidRPr="00F9351B">
        <w:rPr>
          <w:rFonts w:ascii="Times New Roman" w:hAnsi="Times New Roman" w:cs="Times New Roman"/>
          <w:lang w:val="en-GB"/>
        </w:rPr>
        <w:t xml:space="preserve"> </w:t>
      </w:r>
      <w:r w:rsidR="00A64EDC" w:rsidRPr="00F9351B">
        <w:rPr>
          <w:rFonts w:ascii="Times New Roman" w:hAnsi="Times New Roman" w:cs="Times New Roman"/>
          <w:lang w:val="en-GB"/>
        </w:rPr>
        <w:t>Additionally,</w:t>
      </w:r>
      <w:r w:rsidR="00FB6568" w:rsidRPr="00F9351B">
        <w:rPr>
          <w:rFonts w:ascii="Times New Roman" w:hAnsi="Times New Roman" w:cs="Times New Roman"/>
          <w:lang w:val="en-GB"/>
        </w:rPr>
        <w:t xml:space="preserve"> the upper crust </w:t>
      </w:r>
      <w:r w:rsidR="00B76A44" w:rsidRPr="00F9351B">
        <w:rPr>
          <w:rFonts w:ascii="Times New Roman" w:hAnsi="Times New Roman" w:cs="Times New Roman"/>
          <w:lang w:val="en-GB"/>
        </w:rPr>
        <w:t xml:space="preserve">is </w:t>
      </w:r>
      <w:r w:rsidR="00FB6568" w:rsidRPr="00F9351B">
        <w:rPr>
          <w:rFonts w:ascii="Times New Roman" w:hAnsi="Times New Roman" w:cs="Times New Roman"/>
          <w:lang w:val="en-GB"/>
        </w:rPr>
        <w:t xml:space="preserve">generally </w:t>
      </w:r>
      <w:r w:rsidR="00B76A44" w:rsidRPr="00F9351B">
        <w:rPr>
          <w:rFonts w:ascii="Times New Roman" w:hAnsi="Times New Roman" w:cs="Times New Roman"/>
          <w:lang w:val="en-GB"/>
        </w:rPr>
        <w:t xml:space="preserve">thicker than </w:t>
      </w:r>
      <w:r w:rsidR="00FB6568" w:rsidRPr="00F9351B">
        <w:rPr>
          <w:rFonts w:ascii="Times New Roman" w:hAnsi="Times New Roman" w:cs="Times New Roman"/>
          <w:lang w:val="en-GB"/>
        </w:rPr>
        <w:t>the lower crust</w:t>
      </w:r>
      <w:r w:rsidR="00B76A44" w:rsidRPr="00F9351B">
        <w:rPr>
          <w:rFonts w:ascii="Times New Roman" w:hAnsi="Times New Roman" w:cs="Times New Roman"/>
          <w:lang w:val="en-GB"/>
        </w:rPr>
        <w:t>,</w:t>
      </w:r>
      <w:r w:rsidR="00FB6568" w:rsidRPr="00F9351B">
        <w:rPr>
          <w:rFonts w:ascii="Times New Roman" w:hAnsi="Times New Roman" w:cs="Times New Roman"/>
          <w:lang w:val="en-GB"/>
        </w:rPr>
        <w:t xml:space="preserve"> and this difference is </w:t>
      </w:r>
      <w:r w:rsidR="00B76A44" w:rsidRPr="00F9351B">
        <w:rPr>
          <w:rFonts w:ascii="Times New Roman" w:hAnsi="Times New Roman" w:cs="Times New Roman"/>
          <w:lang w:val="en-GB"/>
        </w:rPr>
        <w:t>relatively large under</w:t>
      </w:r>
      <w:r w:rsidR="00FB6568" w:rsidRPr="00F9351B">
        <w:rPr>
          <w:rFonts w:ascii="Times New Roman" w:hAnsi="Times New Roman" w:cs="Times New Roman"/>
          <w:lang w:val="en-GB"/>
        </w:rPr>
        <w:t xml:space="preserve"> Iselin Bank and</w:t>
      </w:r>
      <w:r w:rsidR="00B76A44" w:rsidRPr="00F9351B">
        <w:rPr>
          <w:rFonts w:ascii="Times New Roman" w:hAnsi="Times New Roman" w:cs="Times New Roman"/>
          <w:lang w:val="en-GB"/>
        </w:rPr>
        <w:t xml:space="preserve"> the</w:t>
      </w:r>
      <w:r w:rsidR="00FB6568" w:rsidRPr="00F9351B">
        <w:rPr>
          <w:rFonts w:ascii="Times New Roman" w:hAnsi="Times New Roman" w:cs="Times New Roman"/>
          <w:lang w:val="en-GB"/>
        </w:rPr>
        <w:t xml:space="preserve"> northern Central High</w:t>
      </w:r>
      <w:r w:rsidR="002928AF" w:rsidRPr="00F9351B">
        <w:rPr>
          <w:rFonts w:ascii="Times New Roman" w:hAnsi="Times New Roman" w:cs="Times New Roman"/>
          <w:lang w:val="en-GB"/>
        </w:rPr>
        <w:t>.</w:t>
      </w:r>
    </w:p>
    <w:p w14:paraId="5C49D0F4" w14:textId="1B408F3E" w:rsidR="00E52FA1" w:rsidRPr="00F9351B" w:rsidRDefault="002D3563" w:rsidP="00DE7DF4">
      <w:pPr>
        <w:spacing w:line="480" w:lineRule="auto"/>
        <w:ind w:firstLineChars="200" w:firstLine="480"/>
        <w:contextualSpacing/>
        <w:rPr>
          <w:rFonts w:ascii="Times New Roman" w:hAnsi="Times New Roman" w:cs="Times New Roman"/>
          <w:lang w:val="en-GB"/>
        </w:rPr>
      </w:pPr>
      <w:r w:rsidRPr="00F9351B">
        <w:rPr>
          <w:rFonts w:ascii="Times New Roman" w:hAnsi="Times New Roman" w:cs="Times New Roman"/>
          <w:lang w:val="en-GB"/>
        </w:rPr>
        <w:t>(2</w:t>
      </w:r>
      <w:r w:rsidR="00DE7DF4">
        <w:rPr>
          <w:rFonts w:ascii="Times New Roman" w:hAnsi="Times New Roman" w:cs="Times New Roman"/>
          <w:lang w:val="en-GB"/>
        </w:rPr>
        <w:t xml:space="preserve">) </w:t>
      </w:r>
      <w:r w:rsidR="005E7354" w:rsidRPr="00F9351B">
        <w:rPr>
          <w:rFonts w:ascii="Times New Roman" w:hAnsi="Times New Roman" w:cs="Times New Roman"/>
          <w:lang w:val="en-GB"/>
        </w:rPr>
        <w:t xml:space="preserve">Assuming </w:t>
      </w:r>
      <w:r w:rsidR="007C139F" w:rsidRPr="00F9351B">
        <w:rPr>
          <w:rFonts w:ascii="Times New Roman" w:hAnsi="Times New Roman" w:cs="Times New Roman"/>
          <w:lang w:val="en-GB"/>
        </w:rPr>
        <w:t>initial</w:t>
      </w:r>
      <w:r w:rsidR="005402E8" w:rsidRPr="00F9351B">
        <w:rPr>
          <w:rFonts w:ascii="Times New Roman" w:hAnsi="Times New Roman" w:cs="Times New Roman"/>
          <w:lang w:val="en-GB"/>
        </w:rPr>
        <w:t xml:space="preserve"> thicknesses for the crust as a whole and the</w:t>
      </w:r>
      <w:r w:rsidR="005E7354" w:rsidRPr="00F9351B">
        <w:rPr>
          <w:rFonts w:ascii="Times New Roman" w:hAnsi="Times New Roman" w:cs="Times New Roman"/>
          <w:lang w:val="en-GB"/>
        </w:rPr>
        <w:t xml:space="preserve"> upper</w:t>
      </w:r>
      <w:r w:rsidR="005402E8" w:rsidRPr="00F9351B">
        <w:rPr>
          <w:rFonts w:ascii="Times New Roman" w:hAnsi="Times New Roman" w:cs="Times New Roman"/>
          <w:lang w:val="en-GB"/>
        </w:rPr>
        <w:t xml:space="preserve"> and</w:t>
      </w:r>
      <w:r w:rsidR="005E7354" w:rsidRPr="00F9351B">
        <w:rPr>
          <w:rFonts w:ascii="Times New Roman" w:hAnsi="Times New Roman" w:cs="Times New Roman"/>
          <w:lang w:val="en-GB"/>
        </w:rPr>
        <w:t xml:space="preserve"> </w:t>
      </w:r>
      <w:r w:rsidR="00307D40" w:rsidRPr="00F9351B">
        <w:rPr>
          <w:rFonts w:ascii="Times New Roman" w:hAnsi="Times New Roman" w:cs="Times New Roman"/>
          <w:lang w:val="en-GB"/>
        </w:rPr>
        <w:t xml:space="preserve">lower </w:t>
      </w:r>
      <w:r w:rsidR="005402E8" w:rsidRPr="00F9351B">
        <w:rPr>
          <w:rFonts w:ascii="Times New Roman" w:hAnsi="Times New Roman" w:cs="Times New Roman"/>
          <w:lang w:val="en-GB"/>
        </w:rPr>
        <w:t>crust</w:t>
      </w:r>
      <w:r w:rsidR="00307D40" w:rsidRPr="00F9351B">
        <w:rPr>
          <w:rFonts w:ascii="Times New Roman" w:hAnsi="Times New Roman" w:cs="Times New Roman"/>
          <w:lang w:val="en-GB"/>
        </w:rPr>
        <w:t xml:space="preserve">, we use </w:t>
      </w:r>
      <w:r w:rsidR="005402E8" w:rsidRPr="00F9351B">
        <w:rPr>
          <w:rFonts w:ascii="Times New Roman" w:hAnsi="Times New Roman" w:cs="Times New Roman"/>
          <w:lang w:val="en-GB"/>
        </w:rPr>
        <w:t xml:space="preserve">the </w:t>
      </w:r>
      <w:r w:rsidR="00307D40" w:rsidRPr="00F9351B">
        <w:rPr>
          <w:rFonts w:ascii="Times New Roman" w:hAnsi="Times New Roman" w:cs="Times New Roman"/>
          <w:lang w:val="en-GB"/>
        </w:rPr>
        <w:t>present thickness</w:t>
      </w:r>
      <w:r w:rsidR="005402E8" w:rsidRPr="00F9351B">
        <w:rPr>
          <w:rFonts w:ascii="Times New Roman" w:hAnsi="Times New Roman" w:cs="Times New Roman"/>
          <w:lang w:val="en-GB"/>
        </w:rPr>
        <w:t>es</w:t>
      </w:r>
      <w:r w:rsidR="00307D40" w:rsidRPr="00F9351B">
        <w:rPr>
          <w:rFonts w:ascii="Times New Roman" w:hAnsi="Times New Roman" w:cs="Times New Roman"/>
          <w:lang w:val="en-GB"/>
        </w:rPr>
        <w:t xml:space="preserve"> to estimate</w:t>
      </w:r>
      <w:r w:rsidR="007C139F" w:rsidRPr="00F9351B">
        <w:rPr>
          <w:rFonts w:ascii="Times New Roman" w:hAnsi="Times New Roman" w:cs="Times New Roman"/>
          <w:lang w:val="en-GB"/>
        </w:rPr>
        <w:t xml:space="preserve"> the stretching factors (</w:t>
      </w:r>
      <w:r w:rsidR="007C139F" w:rsidRPr="00F9351B">
        <w:rPr>
          <w:rFonts w:ascii="Times New Roman" w:hAnsi="Times New Roman" w:cs="Times New Roman"/>
          <w:i/>
          <w:lang w:val="en-GB"/>
        </w:rPr>
        <w:t>β</w:t>
      </w:r>
      <w:r w:rsidR="007C139F" w:rsidRPr="00F9351B">
        <w:rPr>
          <w:rFonts w:ascii="Times New Roman" w:hAnsi="Times New Roman" w:cs="Times New Roman"/>
          <w:i/>
          <w:iCs/>
          <w:vertAlign w:val="subscript"/>
          <w:lang w:val="en-GB"/>
        </w:rPr>
        <w:t>w</w:t>
      </w:r>
      <w:r w:rsidR="00A64EDC" w:rsidRPr="00F9351B">
        <w:rPr>
          <w:rFonts w:ascii="Times New Roman" w:hAnsi="Times New Roman" w:cs="Times New Roman"/>
          <w:lang w:val="en-GB"/>
        </w:rPr>
        <w:t xml:space="preserve">, </w:t>
      </w:r>
      <w:r w:rsidR="007C139F" w:rsidRPr="00F9351B">
        <w:rPr>
          <w:rFonts w:ascii="Times New Roman" w:hAnsi="Times New Roman" w:cs="Times New Roman"/>
          <w:i/>
          <w:lang w:val="en-GB"/>
        </w:rPr>
        <w:t>β</w:t>
      </w:r>
      <w:r w:rsidR="007C139F" w:rsidRPr="00F9351B">
        <w:rPr>
          <w:rFonts w:ascii="Times New Roman" w:hAnsi="Times New Roman" w:cs="Times New Roman"/>
          <w:i/>
          <w:iCs/>
          <w:vertAlign w:val="subscript"/>
          <w:lang w:val="en-GB"/>
        </w:rPr>
        <w:t>u</w:t>
      </w:r>
      <w:r w:rsidR="007C139F" w:rsidRPr="00F9351B">
        <w:rPr>
          <w:rFonts w:ascii="Times New Roman" w:hAnsi="Times New Roman" w:cs="Times New Roman"/>
          <w:lang w:val="en-GB"/>
        </w:rPr>
        <w:t xml:space="preserve"> and</w:t>
      </w:r>
      <w:r w:rsidR="007C139F" w:rsidRPr="00F9351B">
        <w:rPr>
          <w:rFonts w:ascii="Times New Roman" w:hAnsi="Times New Roman" w:cs="Times New Roman"/>
          <w:i/>
          <w:lang w:val="en-GB"/>
        </w:rPr>
        <w:t xml:space="preserve"> β</w:t>
      </w:r>
      <w:r w:rsidR="007C139F" w:rsidRPr="00F9351B">
        <w:rPr>
          <w:rFonts w:ascii="Times New Roman" w:hAnsi="Times New Roman" w:cs="Times New Roman"/>
          <w:i/>
          <w:iCs/>
          <w:vertAlign w:val="subscript"/>
          <w:lang w:val="en-GB"/>
        </w:rPr>
        <w:t>l</w:t>
      </w:r>
      <w:r w:rsidR="007C139F" w:rsidRPr="00F9351B">
        <w:rPr>
          <w:rFonts w:ascii="Times New Roman" w:hAnsi="Times New Roman" w:cs="Times New Roman"/>
          <w:lang w:val="en-GB"/>
        </w:rPr>
        <w:t xml:space="preserve">) </w:t>
      </w:r>
      <w:r w:rsidR="00307D40" w:rsidRPr="00F9351B">
        <w:rPr>
          <w:rFonts w:ascii="Times New Roman" w:hAnsi="Times New Roman" w:cs="Times New Roman"/>
          <w:lang w:val="en-GB"/>
        </w:rPr>
        <w:t>for the a</w:t>
      </w:r>
      <w:r w:rsidR="007C139F" w:rsidRPr="00F9351B">
        <w:rPr>
          <w:rFonts w:ascii="Times New Roman" w:hAnsi="Times New Roman" w:cs="Times New Roman"/>
          <w:lang w:val="en-GB"/>
        </w:rPr>
        <w:t>ttenuated crust of the Ross Sea</w:t>
      </w:r>
      <w:r w:rsidR="009D02EF">
        <w:rPr>
          <w:rFonts w:ascii="Times New Roman" w:hAnsi="Times New Roman" w:cs="Times New Roman"/>
          <w:lang w:val="en-GB"/>
        </w:rPr>
        <w:t xml:space="preserve"> basins</w:t>
      </w:r>
      <w:r w:rsidR="00C7142D" w:rsidRPr="00F9351B">
        <w:rPr>
          <w:rFonts w:ascii="Times New Roman" w:hAnsi="Times New Roman" w:cs="Times New Roman"/>
          <w:lang w:val="en-GB"/>
        </w:rPr>
        <w:t>. The results indicate that,</w:t>
      </w:r>
      <w:r w:rsidR="00E05F5B" w:rsidRPr="00F9351B">
        <w:rPr>
          <w:rFonts w:ascii="Times New Roman" w:hAnsi="Times New Roman" w:cs="Times New Roman"/>
          <w:lang w:val="en-GB"/>
        </w:rPr>
        <w:t xml:space="preserve"> in our study area</w:t>
      </w:r>
      <w:r w:rsidR="00C7142D" w:rsidRPr="00F9351B">
        <w:rPr>
          <w:rFonts w:ascii="Times New Roman" w:hAnsi="Times New Roman" w:cs="Times New Roman"/>
          <w:lang w:val="en-GB"/>
        </w:rPr>
        <w:t>,</w:t>
      </w:r>
      <w:r w:rsidR="007C139F" w:rsidRPr="00F9351B">
        <w:rPr>
          <w:rFonts w:ascii="Times New Roman" w:hAnsi="Times New Roman" w:cs="Times New Roman"/>
          <w:lang w:val="en-GB"/>
        </w:rPr>
        <w:t xml:space="preserve"> </w:t>
      </w:r>
      <w:r w:rsidR="007C139F" w:rsidRPr="00F9351B">
        <w:rPr>
          <w:rFonts w:ascii="Times New Roman" w:hAnsi="Times New Roman" w:cs="Times New Roman"/>
          <w:i/>
          <w:lang w:val="en-GB"/>
        </w:rPr>
        <w:t>β</w:t>
      </w:r>
      <w:r w:rsidR="00155A9B" w:rsidRPr="00F9351B">
        <w:rPr>
          <w:rFonts w:ascii="Times New Roman" w:hAnsi="Times New Roman" w:cs="Times New Roman"/>
          <w:i/>
          <w:iCs/>
          <w:vertAlign w:val="subscript"/>
          <w:lang w:val="en-GB"/>
        </w:rPr>
        <w:t>l</w:t>
      </w:r>
      <w:r w:rsidR="007C139F" w:rsidRPr="00F9351B">
        <w:rPr>
          <w:rFonts w:ascii="Times New Roman" w:hAnsi="Times New Roman" w:cs="Times New Roman"/>
          <w:lang w:val="en-GB"/>
        </w:rPr>
        <w:t xml:space="preserve"> &gt;</w:t>
      </w:r>
      <w:r w:rsidR="007C139F" w:rsidRPr="00F9351B">
        <w:rPr>
          <w:rFonts w:ascii="Times New Roman" w:hAnsi="Times New Roman" w:cs="Times New Roman"/>
          <w:i/>
          <w:lang w:val="en-GB"/>
        </w:rPr>
        <w:t xml:space="preserve"> β</w:t>
      </w:r>
      <w:r w:rsidR="00155A9B" w:rsidRPr="00F9351B">
        <w:rPr>
          <w:rFonts w:ascii="Times New Roman" w:hAnsi="Times New Roman" w:cs="Times New Roman"/>
          <w:i/>
          <w:iCs/>
          <w:vertAlign w:val="subscript"/>
          <w:lang w:val="en-GB"/>
        </w:rPr>
        <w:t>w</w:t>
      </w:r>
      <w:r w:rsidR="007C139F" w:rsidRPr="00F9351B">
        <w:rPr>
          <w:rFonts w:ascii="Times New Roman" w:hAnsi="Times New Roman" w:cs="Times New Roman"/>
          <w:lang w:val="en-GB"/>
        </w:rPr>
        <w:t xml:space="preserve"> &gt; </w:t>
      </w:r>
      <w:r w:rsidR="007C139F" w:rsidRPr="00F9351B">
        <w:rPr>
          <w:rFonts w:ascii="Times New Roman" w:hAnsi="Times New Roman" w:cs="Times New Roman"/>
          <w:i/>
          <w:lang w:val="en-GB"/>
        </w:rPr>
        <w:t>β</w:t>
      </w:r>
      <w:r w:rsidR="00155A9B" w:rsidRPr="00F9351B">
        <w:rPr>
          <w:rFonts w:ascii="Times New Roman" w:hAnsi="Times New Roman" w:cs="Times New Roman"/>
          <w:i/>
          <w:iCs/>
          <w:vertAlign w:val="subscript"/>
          <w:lang w:val="en-GB"/>
        </w:rPr>
        <w:t>u</w:t>
      </w:r>
      <w:r w:rsidR="00FD7450" w:rsidRPr="00F9351B">
        <w:rPr>
          <w:rFonts w:ascii="Times New Roman" w:hAnsi="Times New Roman" w:cs="Times New Roman"/>
          <w:lang w:val="en-GB"/>
        </w:rPr>
        <w:t>. T</w:t>
      </w:r>
      <w:r w:rsidR="008236D9" w:rsidRPr="00F9351B">
        <w:rPr>
          <w:rFonts w:ascii="Times New Roman" w:hAnsi="Times New Roman" w:cs="Times New Roman"/>
          <w:lang w:val="en-GB"/>
        </w:rPr>
        <w:t xml:space="preserve">he </w:t>
      </w:r>
      <w:r w:rsidR="005A7176" w:rsidRPr="00F9351B">
        <w:rPr>
          <w:rFonts w:ascii="Times New Roman" w:hAnsi="Times New Roman" w:cs="Times New Roman"/>
          <w:lang w:val="en-GB"/>
        </w:rPr>
        <w:t xml:space="preserve">discrepancies </w:t>
      </w:r>
      <w:r w:rsidR="00C7142D" w:rsidRPr="00F9351B">
        <w:rPr>
          <w:rFonts w:ascii="Times New Roman" w:hAnsi="Times New Roman" w:cs="Times New Roman"/>
          <w:lang w:val="en-GB"/>
        </w:rPr>
        <w:t>among</w:t>
      </w:r>
      <w:r w:rsidR="005A7176" w:rsidRPr="00F9351B">
        <w:rPr>
          <w:rFonts w:ascii="Times New Roman" w:hAnsi="Times New Roman" w:cs="Times New Roman"/>
          <w:lang w:val="en-GB"/>
        </w:rPr>
        <w:t xml:space="preserve"> </w:t>
      </w:r>
      <w:r w:rsidR="005A7176" w:rsidRPr="00F9351B">
        <w:rPr>
          <w:rFonts w:ascii="Times New Roman" w:hAnsi="Times New Roman" w:cs="Times New Roman"/>
          <w:i/>
          <w:lang w:val="en-GB"/>
        </w:rPr>
        <w:t>β</w:t>
      </w:r>
      <w:r w:rsidR="005A7176" w:rsidRPr="00F9351B">
        <w:rPr>
          <w:rFonts w:ascii="Times New Roman" w:hAnsi="Times New Roman" w:cs="Times New Roman"/>
          <w:i/>
          <w:iCs/>
          <w:vertAlign w:val="subscript"/>
          <w:lang w:val="en-GB"/>
        </w:rPr>
        <w:t>w</w:t>
      </w:r>
      <w:r w:rsidR="005A7176" w:rsidRPr="00F9351B">
        <w:rPr>
          <w:rFonts w:ascii="Times New Roman" w:hAnsi="Times New Roman" w:cs="Times New Roman"/>
          <w:lang w:val="en-GB"/>
        </w:rPr>
        <w:t>,</w:t>
      </w:r>
      <w:r w:rsidR="005A7176" w:rsidRPr="00F9351B">
        <w:rPr>
          <w:rFonts w:ascii="Times New Roman" w:hAnsi="Times New Roman" w:cs="Times New Roman"/>
          <w:i/>
          <w:lang w:val="en-GB"/>
        </w:rPr>
        <w:t xml:space="preserve"> β</w:t>
      </w:r>
      <w:r w:rsidR="005A7176" w:rsidRPr="00F9351B">
        <w:rPr>
          <w:rFonts w:ascii="Times New Roman" w:hAnsi="Times New Roman" w:cs="Times New Roman"/>
          <w:i/>
          <w:iCs/>
          <w:vertAlign w:val="subscript"/>
          <w:lang w:val="en-GB"/>
        </w:rPr>
        <w:t>u</w:t>
      </w:r>
      <w:r w:rsidR="005A7176" w:rsidRPr="00F9351B">
        <w:rPr>
          <w:rFonts w:ascii="Times New Roman" w:hAnsi="Times New Roman" w:cs="Times New Roman"/>
          <w:lang w:val="en-GB"/>
        </w:rPr>
        <w:t xml:space="preserve"> and</w:t>
      </w:r>
      <w:r w:rsidR="005A7176" w:rsidRPr="00F9351B">
        <w:rPr>
          <w:rFonts w:ascii="Times New Roman" w:hAnsi="Times New Roman" w:cs="Times New Roman"/>
          <w:i/>
          <w:lang w:val="en-GB"/>
        </w:rPr>
        <w:t xml:space="preserve"> β</w:t>
      </w:r>
      <w:r w:rsidR="005A7176" w:rsidRPr="00F9351B">
        <w:rPr>
          <w:rFonts w:ascii="Times New Roman" w:hAnsi="Times New Roman" w:cs="Times New Roman"/>
          <w:i/>
          <w:iCs/>
          <w:vertAlign w:val="subscript"/>
          <w:lang w:val="en-GB"/>
        </w:rPr>
        <w:t>l</w:t>
      </w:r>
      <w:r w:rsidR="005A7176" w:rsidRPr="00F9351B">
        <w:rPr>
          <w:rFonts w:ascii="Times New Roman" w:hAnsi="Times New Roman" w:cs="Times New Roman"/>
          <w:lang w:val="en-GB"/>
        </w:rPr>
        <w:t xml:space="preserve"> </w:t>
      </w:r>
      <w:r w:rsidR="00C7142D" w:rsidRPr="00F9351B">
        <w:rPr>
          <w:rFonts w:ascii="Times New Roman" w:hAnsi="Times New Roman" w:cs="Times New Roman"/>
          <w:lang w:val="en-GB"/>
        </w:rPr>
        <w:t>show that</w:t>
      </w:r>
      <w:r w:rsidR="00065302">
        <w:rPr>
          <w:rFonts w:ascii="Times New Roman" w:hAnsi="Times New Roman" w:cs="Times New Roman"/>
          <w:lang w:val="en-GB"/>
        </w:rPr>
        <w:t xml:space="preserve"> </w:t>
      </w:r>
      <w:r w:rsidR="00FD7450" w:rsidRPr="00F9351B">
        <w:rPr>
          <w:rFonts w:ascii="Times New Roman" w:hAnsi="Times New Roman" w:cs="Times New Roman"/>
          <w:lang w:val="en-GB"/>
        </w:rPr>
        <w:t xml:space="preserve">the crustal thinning </w:t>
      </w:r>
      <w:r w:rsidR="00604EF4" w:rsidRPr="00F9351B">
        <w:rPr>
          <w:rFonts w:ascii="Times New Roman" w:hAnsi="Times New Roman" w:cs="Times New Roman"/>
          <w:lang w:val="en-GB"/>
        </w:rPr>
        <w:t>in the Ross</w:t>
      </w:r>
      <w:r w:rsidR="00FD7450" w:rsidRPr="00F9351B">
        <w:rPr>
          <w:rFonts w:ascii="Times New Roman" w:hAnsi="Times New Roman" w:cs="Times New Roman"/>
          <w:lang w:val="en-GB"/>
        </w:rPr>
        <w:t xml:space="preserve"> Sea </w:t>
      </w:r>
      <w:r w:rsidR="00C7142D" w:rsidRPr="00F9351B">
        <w:rPr>
          <w:rFonts w:ascii="Times New Roman" w:hAnsi="Times New Roman" w:cs="Times New Roman"/>
          <w:lang w:val="en-GB"/>
        </w:rPr>
        <w:t xml:space="preserve">region </w:t>
      </w:r>
      <w:r w:rsidR="00FD7450" w:rsidRPr="00F9351B">
        <w:rPr>
          <w:rFonts w:ascii="Times New Roman" w:hAnsi="Times New Roman" w:cs="Times New Roman"/>
          <w:lang w:val="en-GB"/>
        </w:rPr>
        <w:t xml:space="preserve">is </w:t>
      </w:r>
      <w:proofErr w:type="spellStart"/>
      <w:r w:rsidR="00C7142D" w:rsidRPr="00F9351B">
        <w:rPr>
          <w:rFonts w:ascii="Times New Roman" w:hAnsi="Times New Roman" w:cs="Times New Roman"/>
          <w:lang w:val="en-GB"/>
        </w:rPr>
        <w:t>nonuniform</w:t>
      </w:r>
      <w:proofErr w:type="spellEnd"/>
      <w:r w:rsidR="00FD7450" w:rsidRPr="00F9351B">
        <w:rPr>
          <w:rFonts w:ascii="Times New Roman" w:hAnsi="Times New Roman" w:cs="Times New Roman"/>
          <w:lang w:val="en-GB"/>
        </w:rPr>
        <w:t xml:space="preserve">. </w:t>
      </w:r>
      <w:r w:rsidR="003A4B5B" w:rsidRPr="00F9351B">
        <w:rPr>
          <w:rFonts w:ascii="Times New Roman" w:hAnsi="Times New Roman" w:cs="Times New Roman"/>
          <w:lang w:val="en-GB"/>
        </w:rPr>
        <w:t>R</w:t>
      </w:r>
      <w:r w:rsidR="005A7176" w:rsidRPr="00F9351B">
        <w:rPr>
          <w:rFonts w:ascii="Times New Roman" w:hAnsi="Times New Roman" w:cs="Times New Roman"/>
          <w:lang w:val="en-GB"/>
        </w:rPr>
        <w:t xml:space="preserve">elatively high values of </w:t>
      </w:r>
      <w:r w:rsidR="00C7142D" w:rsidRPr="00F9351B">
        <w:rPr>
          <w:rFonts w:ascii="Times New Roman" w:hAnsi="Times New Roman" w:cs="Times New Roman"/>
          <w:lang w:val="en-GB"/>
        </w:rPr>
        <w:t xml:space="preserve">the </w:t>
      </w:r>
      <w:r w:rsidR="005A7176" w:rsidRPr="00F9351B">
        <w:rPr>
          <w:rFonts w:ascii="Times New Roman" w:hAnsi="Times New Roman" w:cs="Times New Roman"/>
          <w:lang w:val="en-GB"/>
        </w:rPr>
        <w:t>stretching factors</w:t>
      </w:r>
      <w:r w:rsidR="003A4B5B" w:rsidRPr="00F9351B">
        <w:rPr>
          <w:rFonts w:ascii="Times New Roman" w:hAnsi="Times New Roman" w:cs="Times New Roman"/>
          <w:lang w:val="en-GB"/>
        </w:rPr>
        <w:t xml:space="preserve"> are</w:t>
      </w:r>
      <w:r w:rsidR="00FD7450" w:rsidRPr="00F9351B">
        <w:rPr>
          <w:rFonts w:ascii="Times New Roman" w:hAnsi="Times New Roman" w:cs="Times New Roman"/>
          <w:lang w:val="en-GB"/>
        </w:rPr>
        <w:t xml:space="preserve"> </w:t>
      </w:r>
      <w:r w:rsidR="003A4B5B" w:rsidRPr="00F9351B">
        <w:rPr>
          <w:rFonts w:ascii="Times New Roman" w:hAnsi="Times New Roman" w:cs="Times New Roman"/>
          <w:lang w:val="en-GB"/>
        </w:rPr>
        <w:t xml:space="preserve">obtained </w:t>
      </w:r>
      <w:r w:rsidR="005A7176" w:rsidRPr="00F9351B">
        <w:rPr>
          <w:rFonts w:ascii="Times New Roman" w:hAnsi="Times New Roman" w:cs="Times New Roman"/>
          <w:lang w:val="en-GB"/>
        </w:rPr>
        <w:t>in the western Ross Sea</w:t>
      </w:r>
      <w:r w:rsidR="003A4B5B" w:rsidRPr="00F9351B">
        <w:rPr>
          <w:rFonts w:ascii="Times New Roman" w:hAnsi="Times New Roman" w:cs="Times New Roman"/>
          <w:lang w:val="en-GB"/>
        </w:rPr>
        <w:t xml:space="preserve">; </w:t>
      </w:r>
      <w:r w:rsidR="00FD7450" w:rsidRPr="00F9351B">
        <w:rPr>
          <w:rFonts w:ascii="Times New Roman" w:hAnsi="Times New Roman" w:cs="Times New Roman"/>
          <w:lang w:val="en-GB"/>
        </w:rPr>
        <w:t xml:space="preserve">we suggest </w:t>
      </w:r>
      <w:r w:rsidR="003A4B5B" w:rsidRPr="00F9351B">
        <w:rPr>
          <w:rFonts w:ascii="Times New Roman" w:hAnsi="Times New Roman" w:cs="Times New Roman"/>
          <w:lang w:val="en-GB"/>
        </w:rPr>
        <w:t>that these high values are</w:t>
      </w:r>
      <w:r w:rsidR="00D06C62" w:rsidRPr="00F9351B">
        <w:rPr>
          <w:rFonts w:ascii="Times New Roman" w:hAnsi="Times New Roman" w:cs="Times New Roman"/>
          <w:lang w:val="en-GB"/>
        </w:rPr>
        <w:t xml:space="preserve"> related to the</w:t>
      </w:r>
      <w:r w:rsidR="00FD7450" w:rsidRPr="00F9351B">
        <w:rPr>
          <w:rFonts w:ascii="Times New Roman" w:hAnsi="Times New Roman" w:cs="Times New Roman"/>
          <w:lang w:val="en-GB"/>
        </w:rPr>
        <w:t xml:space="preserve"> </w:t>
      </w:r>
      <w:r w:rsidR="00D06C62" w:rsidRPr="00F9351B">
        <w:rPr>
          <w:rFonts w:ascii="Times New Roman" w:hAnsi="Times New Roman" w:cs="Times New Roman"/>
          <w:lang w:val="en-GB"/>
        </w:rPr>
        <w:t>two</w:t>
      </w:r>
      <w:r w:rsidR="00FD7450" w:rsidRPr="00F9351B">
        <w:rPr>
          <w:rFonts w:ascii="Times New Roman" w:hAnsi="Times New Roman" w:cs="Times New Roman"/>
          <w:lang w:val="en-GB"/>
        </w:rPr>
        <w:t xml:space="preserve"> phase</w:t>
      </w:r>
      <w:r w:rsidR="00D06C62" w:rsidRPr="00F9351B">
        <w:rPr>
          <w:rFonts w:ascii="Times New Roman" w:hAnsi="Times New Roman" w:cs="Times New Roman"/>
          <w:lang w:val="en-GB"/>
        </w:rPr>
        <w:t>s</w:t>
      </w:r>
      <w:r w:rsidR="00FD7450" w:rsidRPr="00F9351B">
        <w:rPr>
          <w:rFonts w:ascii="Times New Roman" w:hAnsi="Times New Roman" w:cs="Times New Roman"/>
          <w:lang w:val="en-GB"/>
        </w:rPr>
        <w:t xml:space="preserve"> of extension </w:t>
      </w:r>
      <w:r w:rsidR="003A4B5B" w:rsidRPr="00F9351B">
        <w:rPr>
          <w:rFonts w:ascii="Times New Roman" w:hAnsi="Times New Roman" w:cs="Times New Roman"/>
          <w:lang w:val="en-GB"/>
        </w:rPr>
        <w:t xml:space="preserve">that have </w:t>
      </w:r>
      <w:r w:rsidR="00D06C62" w:rsidRPr="00F9351B">
        <w:rPr>
          <w:rFonts w:ascii="Times New Roman" w:hAnsi="Times New Roman" w:cs="Times New Roman"/>
          <w:lang w:val="en-GB"/>
        </w:rPr>
        <w:t>occurred</w:t>
      </w:r>
      <w:r w:rsidR="00FD7450" w:rsidRPr="00F9351B">
        <w:rPr>
          <w:rFonts w:ascii="Times New Roman" w:hAnsi="Times New Roman" w:cs="Times New Roman"/>
          <w:lang w:val="en-GB"/>
        </w:rPr>
        <w:t xml:space="preserve"> </w:t>
      </w:r>
      <w:r w:rsidR="00D06C62" w:rsidRPr="00F9351B">
        <w:rPr>
          <w:rFonts w:ascii="Times New Roman" w:hAnsi="Times New Roman" w:cs="Times New Roman"/>
          <w:lang w:val="en-GB"/>
        </w:rPr>
        <w:t>in the same place.</w:t>
      </w:r>
      <w:r w:rsidR="0072748D" w:rsidRPr="00F9351B">
        <w:rPr>
          <w:rFonts w:ascii="Times New Roman" w:hAnsi="Times New Roman" w:cs="Times New Roman"/>
          <w:lang w:val="en-GB"/>
        </w:rPr>
        <w:t xml:space="preserve"> </w:t>
      </w:r>
      <w:r w:rsidR="003A4B5B" w:rsidRPr="00F9351B">
        <w:rPr>
          <w:rFonts w:ascii="Times New Roman" w:hAnsi="Times New Roman" w:cs="Times New Roman"/>
          <w:lang w:val="en-GB"/>
        </w:rPr>
        <w:t xml:space="preserve">Combined </w:t>
      </w:r>
      <w:r w:rsidR="0072748D" w:rsidRPr="00F9351B">
        <w:rPr>
          <w:rFonts w:ascii="Times New Roman" w:hAnsi="Times New Roman" w:cs="Times New Roman"/>
          <w:lang w:val="en-GB"/>
        </w:rPr>
        <w:t>with</w:t>
      </w:r>
      <w:r w:rsidR="003A4B5B" w:rsidRPr="00F9351B">
        <w:rPr>
          <w:rFonts w:ascii="Times New Roman" w:hAnsi="Times New Roman" w:cs="Times New Roman"/>
          <w:lang w:val="en-GB"/>
        </w:rPr>
        <w:t xml:space="preserve"> studies </w:t>
      </w:r>
      <w:r w:rsidR="00065302">
        <w:rPr>
          <w:rFonts w:ascii="Times New Roman" w:hAnsi="Times New Roman" w:cs="Times New Roman"/>
          <w:lang w:val="en-GB"/>
        </w:rPr>
        <w:t>of</w:t>
      </w:r>
      <w:r w:rsidR="0072748D" w:rsidRPr="00F9351B">
        <w:rPr>
          <w:rFonts w:ascii="Times New Roman" w:hAnsi="Times New Roman" w:cs="Times New Roman"/>
          <w:lang w:val="en-GB"/>
        </w:rPr>
        <w:t xml:space="preserve"> </w:t>
      </w:r>
      <w:r w:rsidR="003A4B5B" w:rsidRPr="00F9351B">
        <w:rPr>
          <w:rFonts w:ascii="Times New Roman" w:hAnsi="Times New Roman" w:cs="Times New Roman"/>
          <w:lang w:val="en-GB"/>
        </w:rPr>
        <w:t>numerical modelling</w:t>
      </w:r>
      <w:r w:rsidR="00801F71" w:rsidRPr="00F9351B">
        <w:rPr>
          <w:rFonts w:ascii="Times New Roman" w:hAnsi="Times New Roman" w:cs="Times New Roman"/>
          <w:lang w:val="en-GB"/>
        </w:rPr>
        <w:t xml:space="preserve"> </w:t>
      </w:r>
      <w:r w:rsidR="00261B17">
        <w:rPr>
          <w:rFonts w:ascii="Times New Roman" w:hAnsi="Times New Roman" w:cs="Times New Roman"/>
          <w:noProof/>
          <w:lang w:val="en-GB"/>
        </w:rPr>
        <w:t>(Huismans &amp; Beaumont 2011)</w:t>
      </w:r>
      <w:r w:rsidR="00801F71" w:rsidRPr="00F9351B">
        <w:rPr>
          <w:rFonts w:ascii="Times New Roman" w:hAnsi="Times New Roman" w:cs="Times New Roman"/>
          <w:lang w:val="en-GB"/>
        </w:rPr>
        <w:t xml:space="preserve"> and</w:t>
      </w:r>
      <w:r w:rsidR="00065302">
        <w:rPr>
          <w:rFonts w:ascii="Times New Roman" w:hAnsi="Times New Roman" w:cs="Times New Roman"/>
          <w:lang w:val="en-GB"/>
        </w:rPr>
        <w:t xml:space="preserve"> </w:t>
      </w:r>
      <w:r w:rsidR="00801F71" w:rsidRPr="00F9351B">
        <w:rPr>
          <w:rFonts w:ascii="Times New Roman" w:hAnsi="Times New Roman" w:cs="Times New Roman"/>
          <w:lang w:val="en-GB"/>
        </w:rPr>
        <w:t xml:space="preserve">lithospheric mechanical strength </w:t>
      </w:r>
      <w:r w:rsidR="00261B17">
        <w:rPr>
          <w:rFonts w:ascii="Times New Roman" w:hAnsi="Times New Roman" w:cs="Times New Roman"/>
          <w:noProof/>
          <w:lang w:val="en-GB"/>
        </w:rPr>
        <w:t>(Ji</w:t>
      </w:r>
      <w:r w:rsidR="00261B17" w:rsidRPr="00261B17">
        <w:rPr>
          <w:rFonts w:ascii="Times New Roman" w:hAnsi="Times New Roman" w:cs="Times New Roman"/>
          <w:i/>
          <w:noProof/>
          <w:lang w:val="en-GB"/>
        </w:rPr>
        <w:t xml:space="preserve"> et al.</w:t>
      </w:r>
      <w:r w:rsidR="00261B17">
        <w:rPr>
          <w:rFonts w:ascii="Times New Roman" w:hAnsi="Times New Roman" w:cs="Times New Roman"/>
          <w:noProof/>
          <w:lang w:val="en-GB"/>
        </w:rPr>
        <w:t xml:space="preserve"> 2017)</w:t>
      </w:r>
      <w:r w:rsidR="00801F71" w:rsidRPr="00F9351B">
        <w:rPr>
          <w:rFonts w:ascii="Times New Roman" w:hAnsi="Times New Roman" w:cs="Times New Roman"/>
          <w:lang w:val="en-GB"/>
        </w:rPr>
        <w:t xml:space="preserve">, we </w:t>
      </w:r>
      <w:r w:rsidR="00EE2146" w:rsidRPr="00F9351B">
        <w:rPr>
          <w:rFonts w:ascii="Times New Roman" w:hAnsi="Times New Roman" w:cs="Times New Roman"/>
          <w:lang w:val="en-GB"/>
        </w:rPr>
        <w:t>speculate</w:t>
      </w:r>
      <w:r w:rsidR="00801F71" w:rsidRPr="00F9351B">
        <w:rPr>
          <w:rFonts w:ascii="Times New Roman" w:hAnsi="Times New Roman" w:cs="Times New Roman"/>
          <w:lang w:val="en-GB"/>
        </w:rPr>
        <w:t xml:space="preserve"> that the depth-dependent stretching is likely related to the</w:t>
      </w:r>
      <w:r w:rsidR="003A4B5B" w:rsidRPr="00F9351B">
        <w:rPr>
          <w:rFonts w:ascii="Times New Roman" w:hAnsi="Times New Roman" w:cs="Times New Roman"/>
          <w:lang w:val="en-GB"/>
        </w:rPr>
        <w:t xml:space="preserve"> presence of</w:t>
      </w:r>
      <w:r w:rsidR="00801F71" w:rsidRPr="00F9351B">
        <w:rPr>
          <w:rFonts w:ascii="Times New Roman" w:hAnsi="Times New Roman" w:cs="Times New Roman"/>
          <w:lang w:val="en-GB"/>
        </w:rPr>
        <w:t xml:space="preserve"> relatively </w:t>
      </w:r>
      <w:r w:rsidR="004C39FD" w:rsidRPr="00F9351B">
        <w:rPr>
          <w:rFonts w:ascii="Times New Roman" w:hAnsi="Times New Roman" w:cs="Times New Roman"/>
          <w:lang w:val="en-GB"/>
        </w:rPr>
        <w:t>low-viscosity</w:t>
      </w:r>
      <w:r w:rsidR="00801F71" w:rsidRPr="00F9351B">
        <w:rPr>
          <w:rFonts w:ascii="Times New Roman" w:hAnsi="Times New Roman" w:cs="Times New Roman"/>
          <w:lang w:val="en-GB"/>
        </w:rPr>
        <w:t xml:space="preserve"> lower crust </w:t>
      </w:r>
      <w:r w:rsidR="003A4B5B" w:rsidRPr="00F9351B">
        <w:rPr>
          <w:rFonts w:ascii="Times New Roman" w:hAnsi="Times New Roman" w:cs="Times New Roman"/>
          <w:lang w:val="en-GB"/>
        </w:rPr>
        <w:t xml:space="preserve">during </w:t>
      </w:r>
      <w:r w:rsidR="00801F71" w:rsidRPr="00F9351B">
        <w:rPr>
          <w:rFonts w:ascii="Times New Roman" w:hAnsi="Times New Roman" w:cs="Times New Roman"/>
          <w:lang w:val="en-GB"/>
        </w:rPr>
        <w:t xml:space="preserve">the </w:t>
      </w:r>
      <w:proofErr w:type="spellStart"/>
      <w:r w:rsidR="00801F71" w:rsidRPr="00F9351B">
        <w:rPr>
          <w:rFonts w:ascii="Times New Roman" w:hAnsi="Times New Roman" w:cs="Times New Roman"/>
          <w:lang w:val="en-GB"/>
        </w:rPr>
        <w:t>syn</w:t>
      </w:r>
      <w:proofErr w:type="spellEnd"/>
      <w:r w:rsidR="00801F71" w:rsidRPr="00F9351B">
        <w:rPr>
          <w:rFonts w:ascii="Times New Roman" w:hAnsi="Times New Roman" w:cs="Times New Roman"/>
          <w:lang w:val="en-GB"/>
        </w:rPr>
        <w:t>-rift period</w:t>
      </w:r>
      <w:r w:rsidR="00FA35AA" w:rsidRPr="00F9351B">
        <w:rPr>
          <w:rFonts w:ascii="Times New Roman" w:hAnsi="Times New Roman" w:cs="Times New Roman"/>
          <w:lang w:val="en-GB"/>
        </w:rPr>
        <w:t>.</w:t>
      </w:r>
    </w:p>
    <w:p w14:paraId="63EBDC2C" w14:textId="2A70D2A4" w:rsidR="007229FC" w:rsidRPr="0050367C" w:rsidRDefault="002D3563" w:rsidP="00DE7DF4">
      <w:pPr>
        <w:spacing w:line="480" w:lineRule="auto"/>
        <w:ind w:firstLineChars="200" w:firstLine="480"/>
        <w:contextualSpacing/>
        <w:rPr>
          <w:rFonts w:ascii="Times New Roman" w:hAnsi="Times New Roman" w:cs="Times New Roman"/>
          <w:lang w:val="en-GB"/>
        </w:rPr>
      </w:pPr>
      <w:r w:rsidRPr="00F9351B">
        <w:rPr>
          <w:rFonts w:ascii="Times New Roman" w:hAnsi="Times New Roman" w:cs="Times New Roman"/>
          <w:lang w:val="en-GB"/>
        </w:rPr>
        <w:t>(3</w:t>
      </w:r>
      <w:r w:rsidR="00DE7DF4">
        <w:rPr>
          <w:rFonts w:ascii="Times New Roman" w:hAnsi="Times New Roman" w:cs="Times New Roman"/>
          <w:lang w:val="en-GB"/>
        </w:rPr>
        <w:t xml:space="preserve">) </w:t>
      </w:r>
      <w:r w:rsidR="003A4B5B" w:rsidRPr="00F9351B">
        <w:rPr>
          <w:rFonts w:ascii="Times New Roman" w:hAnsi="Times New Roman" w:cs="Times New Roman"/>
          <w:lang w:val="en-GB"/>
        </w:rPr>
        <w:t>Comparing</w:t>
      </w:r>
      <w:r w:rsidR="007229FC" w:rsidRPr="00F9351B">
        <w:rPr>
          <w:rFonts w:ascii="Times New Roman" w:hAnsi="Times New Roman" w:cs="Times New Roman"/>
          <w:lang w:val="en-GB"/>
        </w:rPr>
        <w:t xml:space="preserve"> </w:t>
      </w:r>
      <w:r w:rsidR="003A4B5B" w:rsidRPr="00F9351B">
        <w:rPr>
          <w:rFonts w:ascii="Times New Roman" w:hAnsi="Times New Roman" w:cs="Times New Roman"/>
          <w:lang w:val="en-GB"/>
        </w:rPr>
        <w:t xml:space="preserve">the depth of the </w:t>
      </w:r>
      <w:r w:rsidR="006E634E" w:rsidRPr="00F9351B">
        <w:rPr>
          <w:rFonts w:ascii="Times New Roman" w:hAnsi="Times New Roman" w:cs="Times New Roman"/>
          <w:lang w:val="en-GB"/>
        </w:rPr>
        <w:t>Moho with</w:t>
      </w:r>
      <w:r w:rsidR="003A4B5B" w:rsidRPr="00F9351B">
        <w:rPr>
          <w:rFonts w:ascii="Times New Roman" w:hAnsi="Times New Roman" w:cs="Times New Roman"/>
          <w:lang w:val="en-GB"/>
        </w:rPr>
        <w:t xml:space="preserve"> that of the</w:t>
      </w:r>
      <w:r w:rsidR="006E634E" w:rsidRPr="00F9351B">
        <w:rPr>
          <w:rFonts w:ascii="Times New Roman" w:hAnsi="Times New Roman" w:cs="Times New Roman"/>
          <w:lang w:val="en-GB"/>
        </w:rPr>
        <w:t xml:space="preserve"> </w:t>
      </w:r>
      <w:r w:rsidR="00EB1DEF" w:rsidRPr="00F9351B">
        <w:rPr>
          <w:rFonts w:ascii="Times New Roman" w:hAnsi="Times New Roman" w:cs="Times New Roman"/>
          <w:lang w:val="en-GB"/>
        </w:rPr>
        <w:t>Curie point</w:t>
      </w:r>
      <w:r w:rsidR="003A4B5B" w:rsidRPr="00F9351B">
        <w:rPr>
          <w:rFonts w:ascii="Times New Roman" w:hAnsi="Times New Roman" w:cs="Times New Roman"/>
          <w:lang w:val="en-GB"/>
        </w:rPr>
        <w:t xml:space="preserve"> indicates that the depth of the</w:t>
      </w:r>
      <w:r w:rsidR="006E634E" w:rsidRPr="00F9351B">
        <w:rPr>
          <w:rFonts w:ascii="Times New Roman" w:hAnsi="Times New Roman" w:cs="Times New Roman"/>
          <w:lang w:val="en-GB"/>
        </w:rPr>
        <w:t xml:space="preserve"> </w:t>
      </w:r>
      <w:r w:rsidR="00EB1DEF" w:rsidRPr="00F9351B">
        <w:rPr>
          <w:rFonts w:ascii="Times New Roman" w:hAnsi="Times New Roman" w:cs="Times New Roman"/>
          <w:lang w:val="en-GB"/>
        </w:rPr>
        <w:t>Curie point</w:t>
      </w:r>
      <w:r w:rsidR="003A4B5B" w:rsidRPr="00F9351B">
        <w:rPr>
          <w:rFonts w:ascii="Times New Roman" w:hAnsi="Times New Roman" w:cs="Times New Roman"/>
          <w:lang w:val="en-GB"/>
        </w:rPr>
        <w:t xml:space="preserve"> exceeds that of the Moho in</w:t>
      </w:r>
      <w:r w:rsidR="006E634E" w:rsidRPr="00F9351B">
        <w:rPr>
          <w:rFonts w:ascii="Times New Roman" w:hAnsi="Times New Roman" w:cs="Times New Roman"/>
          <w:lang w:val="en-GB"/>
        </w:rPr>
        <w:t xml:space="preserve"> the </w:t>
      </w:r>
      <w:r w:rsidR="0050367C">
        <w:rPr>
          <w:rFonts w:ascii="Times New Roman" w:hAnsi="Times New Roman" w:cs="Times New Roman"/>
          <w:lang w:val="en-GB"/>
        </w:rPr>
        <w:t>VLB</w:t>
      </w:r>
      <w:ins w:id="273" w:author="ji appple" w:date="2018-07-25T10:44:00Z">
        <w:r w:rsidR="00652ABA">
          <w:rPr>
            <w:rFonts w:ascii="Times New Roman" w:hAnsi="Times New Roman" w:cs="Times New Roman"/>
            <w:lang w:val="en-GB"/>
          </w:rPr>
          <w:t xml:space="preserve"> and</w:t>
        </w:r>
      </w:ins>
      <w:del w:id="274" w:author="ji appple" w:date="2018-07-25T10:44:00Z">
        <w:r w:rsidR="0050367C" w:rsidDel="00652ABA">
          <w:rPr>
            <w:rFonts w:ascii="Times New Roman" w:hAnsi="Times New Roman" w:cs="Times New Roman"/>
            <w:lang w:val="en-GB"/>
          </w:rPr>
          <w:delText>,</w:delText>
        </w:r>
      </w:del>
      <w:r w:rsidR="0050367C">
        <w:rPr>
          <w:rFonts w:ascii="Times New Roman" w:hAnsi="Times New Roman" w:cs="Times New Roman"/>
          <w:lang w:val="en-GB"/>
        </w:rPr>
        <w:t xml:space="preserve"> </w:t>
      </w:r>
      <w:r w:rsidR="006E634E" w:rsidRPr="00F9351B">
        <w:rPr>
          <w:rFonts w:ascii="Times New Roman" w:hAnsi="Times New Roman" w:cs="Times New Roman"/>
          <w:lang w:val="en-GB"/>
        </w:rPr>
        <w:t>Central Trough</w:t>
      </w:r>
      <w:del w:id="275" w:author="ji appple" w:date="2018-07-25T10:45:00Z">
        <w:r w:rsidR="006E634E" w:rsidRPr="00F9351B" w:rsidDel="00652ABA">
          <w:rPr>
            <w:rFonts w:ascii="Times New Roman" w:hAnsi="Times New Roman" w:cs="Times New Roman"/>
            <w:lang w:val="en-GB"/>
          </w:rPr>
          <w:delText xml:space="preserve"> </w:delText>
        </w:r>
        <w:r w:rsidR="008709B6" w:rsidRPr="00F9351B" w:rsidDel="00652ABA">
          <w:rPr>
            <w:rFonts w:ascii="Times New Roman" w:hAnsi="Times New Roman" w:cs="Times New Roman"/>
            <w:lang w:val="en-GB"/>
          </w:rPr>
          <w:delText>and the Northern Basin</w:delText>
        </w:r>
      </w:del>
      <w:r w:rsidR="006E634E" w:rsidRPr="00F9351B">
        <w:rPr>
          <w:rFonts w:ascii="Times New Roman" w:hAnsi="Times New Roman" w:cs="Times New Roman"/>
          <w:lang w:val="en-GB"/>
        </w:rPr>
        <w:t xml:space="preserve">, implying that the uppermost mantle is </w:t>
      </w:r>
      <w:r w:rsidR="003A4B5B" w:rsidRPr="00F9351B">
        <w:rPr>
          <w:rFonts w:ascii="Times New Roman" w:hAnsi="Times New Roman" w:cs="Times New Roman"/>
          <w:lang w:val="en-GB"/>
        </w:rPr>
        <w:t xml:space="preserve">magnetic. </w:t>
      </w:r>
      <w:ins w:id="276" w:author="ji appple" w:date="2018-07-25T10:49:00Z">
        <w:r w:rsidR="00DE687F">
          <w:rPr>
            <w:rFonts w:ascii="Times New Roman" w:hAnsi="Times New Roman" w:cs="Times New Roman"/>
            <w:lang w:val="en-GB"/>
          </w:rPr>
          <w:t xml:space="preserve">By </w:t>
        </w:r>
      </w:ins>
      <w:ins w:id="277" w:author="ji appple" w:date="2018-07-25T10:48:00Z">
        <w:r w:rsidR="00DE687F">
          <w:rPr>
            <w:rFonts w:ascii="Times New Roman" w:hAnsi="Times New Roman" w:cs="Times New Roman"/>
            <w:lang w:val="en-GB"/>
          </w:rPr>
          <w:t>combing with</w:t>
        </w:r>
      </w:ins>
      <w:ins w:id="278" w:author="ji appple" w:date="2018-07-25T10:49:00Z">
        <w:r w:rsidR="00DE687F">
          <w:rPr>
            <w:rFonts w:ascii="Times New Roman" w:hAnsi="Times New Roman" w:cs="Times New Roman"/>
            <w:lang w:val="en-GB"/>
          </w:rPr>
          <w:t xml:space="preserve"> high </w:t>
        </w:r>
        <w:r w:rsidR="00DE687F" w:rsidRPr="00F9351B">
          <w:rPr>
            <w:rFonts w:ascii="Times New Roman" w:hAnsi="Times New Roman" w:cs="Times New Roman"/>
            <w:lang w:val="en-GB"/>
          </w:rPr>
          <w:t xml:space="preserve">value of </w:t>
        </w:r>
        <w:r w:rsidR="00DE687F" w:rsidRPr="00F9351B">
          <w:rPr>
            <w:rFonts w:ascii="Times New Roman" w:hAnsi="Times New Roman" w:cs="Times New Roman"/>
            <w:i/>
            <w:lang w:val="en-GB"/>
          </w:rPr>
          <w:t>β</w:t>
        </w:r>
        <w:r w:rsidR="00DE687F" w:rsidRPr="00F9351B">
          <w:rPr>
            <w:rFonts w:ascii="Times New Roman" w:hAnsi="Times New Roman" w:cs="Times New Roman"/>
            <w:i/>
            <w:iCs/>
            <w:vertAlign w:val="subscript"/>
            <w:lang w:val="en-GB"/>
          </w:rPr>
          <w:t>w</w:t>
        </w:r>
        <w:r w:rsidR="00DE687F">
          <w:rPr>
            <w:rFonts w:ascii="Times New Roman" w:hAnsi="Times New Roman" w:cs="Times New Roman"/>
            <w:lang w:val="en-GB"/>
          </w:rPr>
          <w:t xml:space="preserve"> and reduced</w:t>
        </w:r>
      </w:ins>
      <w:ins w:id="279" w:author="ji appple" w:date="2018-07-25T10:50:00Z">
        <w:r w:rsidR="00DE687F">
          <w:rPr>
            <w:rFonts w:ascii="Times New Roman" w:hAnsi="Times New Roman" w:cs="Times New Roman"/>
            <w:lang w:val="en-GB"/>
          </w:rPr>
          <w:t xml:space="preserve"> seismic velocity in the uppermost mantle, w</w:t>
        </w:r>
      </w:ins>
      <w:del w:id="280" w:author="ji appple" w:date="2018-07-25T10:50:00Z">
        <w:r w:rsidR="003A4B5B" w:rsidRPr="00F9351B" w:rsidDel="00DE687F">
          <w:rPr>
            <w:rFonts w:ascii="Times New Roman" w:hAnsi="Times New Roman" w:cs="Times New Roman"/>
            <w:lang w:val="en-GB"/>
          </w:rPr>
          <w:delText>W</w:delText>
        </w:r>
      </w:del>
      <w:r w:rsidR="00A34F31" w:rsidRPr="00F9351B">
        <w:rPr>
          <w:rFonts w:ascii="Times New Roman" w:hAnsi="Times New Roman" w:cs="Times New Roman"/>
          <w:lang w:val="en-GB"/>
        </w:rPr>
        <w:t xml:space="preserve">e argue that </w:t>
      </w:r>
      <w:r w:rsidR="00685940" w:rsidRPr="00F9351B">
        <w:rPr>
          <w:rFonts w:ascii="Times New Roman" w:hAnsi="Times New Roman" w:cs="Times New Roman"/>
          <w:lang w:val="en-GB"/>
        </w:rPr>
        <w:t>this</w:t>
      </w:r>
      <w:r w:rsidR="003A4B5B" w:rsidRPr="00F9351B">
        <w:rPr>
          <w:rFonts w:ascii="Times New Roman" w:hAnsi="Times New Roman" w:cs="Times New Roman"/>
          <w:lang w:val="en-GB"/>
        </w:rPr>
        <w:t xml:space="preserve"> phenomenon</w:t>
      </w:r>
      <w:r w:rsidR="00685940" w:rsidRPr="00F9351B">
        <w:rPr>
          <w:rFonts w:ascii="Times New Roman" w:hAnsi="Times New Roman" w:cs="Times New Roman"/>
          <w:lang w:val="en-GB"/>
        </w:rPr>
        <w:t xml:space="preserve"> </w:t>
      </w:r>
      <w:ins w:id="281" w:author="ji appple" w:date="2018-07-25T10:51:00Z">
        <w:r w:rsidR="00EE7E9E">
          <w:rPr>
            <w:rFonts w:ascii="Times New Roman" w:hAnsi="Times New Roman" w:cs="Times New Roman"/>
            <w:lang w:val="en-GB"/>
          </w:rPr>
          <w:t xml:space="preserve">could </w:t>
        </w:r>
      </w:ins>
      <w:del w:id="282" w:author="ji appple" w:date="2018-07-25T10:47:00Z">
        <w:r w:rsidR="00065302" w:rsidDel="007A349B">
          <w:rPr>
            <w:rFonts w:ascii="Times New Roman" w:hAnsi="Times New Roman" w:cs="Times New Roman"/>
            <w:lang w:val="en-GB"/>
          </w:rPr>
          <w:delText xml:space="preserve">derives </w:delText>
        </w:r>
      </w:del>
      <w:ins w:id="283" w:author="ji appple" w:date="2018-07-25T10:47:00Z">
        <w:r w:rsidR="007A349B">
          <w:rPr>
            <w:rFonts w:ascii="Times New Roman" w:hAnsi="Times New Roman" w:cs="Times New Roman"/>
            <w:lang w:val="en-GB"/>
          </w:rPr>
          <w:t xml:space="preserve">results </w:t>
        </w:r>
      </w:ins>
      <w:r w:rsidR="00065302">
        <w:rPr>
          <w:rFonts w:ascii="Times New Roman" w:hAnsi="Times New Roman" w:cs="Times New Roman"/>
          <w:lang w:val="en-GB"/>
        </w:rPr>
        <w:t>from</w:t>
      </w:r>
      <w:r w:rsidR="00685940" w:rsidRPr="00F9351B">
        <w:rPr>
          <w:rFonts w:ascii="Times New Roman" w:hAnsi="Times New Roman" w:cs="Times New Roman"/>
          <w:lang w:val="en-GB"/>
        </w:rPr>
        <w:t xml:space="preserve"> </w:t>
      </w:r>
      <w:del w:id="284" w:author="ji appple" w:date="2018-07-25T10:45:00Z">
        <w:r w:rsidR="00685940" w:rsidRPr="00F9351B" w:rsidDel="00652ABA">
          <w:rPr>
            <w:rFonts w:ascii="Times New Roman" w:hAnsi="Times New Roman" w:cs="Times New Roman"/>
            <w:lang w:val="en-GB"/>
          </w:rPr>
          <w:delText xml:space="preserve">situ magnetization, </w:delText>
        </w:r>
        <w:r w:rsidR="003A4B5B" w:rsidRPr="00F9351B" w:rsidDel="00652ABA">
          <w:rPr>
            <w:rFonts w:ascii="Times New Roman" w:hAnsi="Times New Roman" w:cs="Times New Roman"/>
            <w:lang w:val="en-GB"/>
          </w:rPr>
          <w:delText>rather than</w:delText>
        </w:r>
        <w:r w:rsidR="00685940" w:rsidRPr="00F9351B" w:rsidDel="00652ABA">
          <w:rPr>
            <w:rFonts w:ascii="Times New Roman" w:hAnsi="Times New Roman" w:cs="Times New Roman"/>
            <w:lang w:val="en-GB"/>
          </w:rPr>
          <w:delText xml:space="preserve"> </w:delText>
        </w:r>
      </w:del>
      <w:proofErr w:type="spellStart"/>
      <w:r w:rsidR="00685940" w:rsidRPr="00F9351B">
        <w:rPr>
          <w:rFonts w:ascii="Times New Roman" w:hAnsi="Times New Roman" w:cs="Times New Roman"/>
          <w:lang w:val="en-GB"/>
        </w:rPr>
        <w:t>serpentinization</w:t>
      </w:r>
      <w:proofErr w:type="spellEnd"/>
      <w:r w:rsidR="006F1E09" w:rsidRPr="0050367C">
        <w:rPr>
          <w:rFonts w:ascii="Times New Roman" w:hAnsi="Times New Roman" w:cs="Times New Roman"/>
          <w:lang w:val="en-GB"/>
        </w:rPr>
        <w:t>.</w:t>
      </w:r>
    </w:p>
    <w:p w14:paraId="19567257" w14:textId="77777777" w:rsidR="001A1994" w:rsidRPr="00065302" w:rsidRDefault="001A1994" w:rsidP="00254356">
      <w:pPr>
        <w:pStyle w:val="2"/>
        <w:spacing w:before="0" w:after="0" w:line="480" w:lineRule="auto"/>
        <w:contextualSpacing/>
        <w:rPr>
          <w:rFonts w:ascii="Times New Roman" w:hAnsi="Times New Roman" w:cs="Times New Roman"/>
          <w:sz w:val="24"/>
          <w:szCs w:val="24"/>
          <w:lang w:val="en-GB"/>
        </w:rPr>
      </w:pPr>
    </w:p>
    <w:p w14:paraId="75A89A4E" w14:textId="7C62846E" w:rsidR="00E52FA1" w:rsidRPr="00F9351B" w:rsidRDefault="00032B49" w:rsidP="00254356">
      <w:pPr>
        <w:pStyle w:val="2"/>
        <w:spacing w:before="0" w:after="0" w:line="480" w:lineRule="auto"/>
        <w:contextualSpacing/>
        <w:rPr>
          <w:rFonts w:ascii="Times New Roman" w:hAnsi="Times New Roman" w:cs="Times New Roman"/>
          <w:sz w:val="24"/>
          <w:szCs w:val="24"/>
          <w:lang w:val="en-GB"/>
        </w:rPr>
      </w:pPr>
      <w:r w:rsidRPr="00F9351B">
        <w:rPr>
          <w:rFonts w:ascii="Times New Roman" w:hAnsi="Times New Roman" w:cs="Times New Roman"/>
          <w:sz w:val="24"/>
          <w:szCs w:val="24"/>
          <w:lang w:val="en-GB"/>
        </w:rPr>
        <w:t>ACKNOWLEDGEMENTS</w:t>
      </w:r>
    </w:p>
    <w:p w14:paraId="2AC25A7D" w14:textId="29F35D55" w:rsidR="004F7D90" w:rsidRDefault="00E52FA1" w:rsidP="00254356">
      <w:pPr>
        <w:widowControl/>
        <w:autoSpaceDE w:val="0"/>
        <w:autoSpaceDN w:val="0"/>
        <w:adjustRightInd w:val="0"/>
        <w:spacing w:line="480" w:lineRule="auto"/>
        <w:contextualSpacing/>
        <w:rPr>
          <w:rFonts w:ascii="Times New Roman" w:hAnsi="Times New Roman" w:cs="Times New Roman"/>
          <w:lang w:val="en-GB"/>
        </w:rPr>
      </w:pPr>
      <w:r w:rsidRPr="00F9351B">
        <w:rPr>
          <w:rFonts w:ascii="Times New Roman" w:hAnsi="Times New Roman" w:cs="Times New Roman"/>
          <w:lang w:val="en-GB"/>
        </w:rPr>
        <w:t>This research was supported by the National</w:t>
      </w:r>
      <w:r w:rsidR="00845413" w:rsidRPr="00F9351B">
        <w:rPr>
          <w:rFonts w:ascii="Times New Roman" w:hAnsi="Times New Roman" w:cs="Times New Roman"/>
          <w:lang w:val="en-GB"/>
        </w:rPr>
        <w:t xml:space="preserve"> Science Foundation of China (</w:t>
      </w:r>
      <w:r w:rsidR="003A4B5B" w:rsidRPr="00F9351B">
        <w:rPr>
          <w:rFonts w:ascii="Times New Roman" w:hAnsi="Times New Roman" w:cs="Times New Roman"/>
          <w:lang w:val="en-GB"/>
        </w:rPr>
        <w:t>g</w:t>
      </w:r>
      <w:r w:rsidR="00845413" w:rsidRPr="00F9351B">
        <w:rPr>
          <w:rFonts w:ascii="Times New Roman" w:hAnsi="Times New Roman" w:cs="Times New Roman"/>
          <w:lang w:val="en-GB"/>
        </w:rPr>
        <w:t>rant number</w:t>
      </w:r>
      <w:r w:rsidR="003A4B5B" w:rsidRPr="00F9351B">
        <w:rPr>
          <w:rFonts w:ascii="Times New Roman" w:hAnsi="Times New Roman" w:cs="Times New Roman"/>
          <w:lang w:val="en-GB"/>
        </w:rPr>
        <w:t xml:space="preserve">s </w:t>
      </w:r>
      <w:r w:rsidRPr="00F9351B">
        <w:rPr>
          <w:rFonts w:ascii="Times New Roman" w:hAnsi="Times New Roman" w:cs="Times New Roman"/>
          <w:lang w:val="en-GB"/>
        </w:rPr>
        <w:t>41576069</w:t>
      </w:r>
      <w:r w:rsidR="002C3CF0" w:rsidRPr="00F9351B">
        <w:rPr>
          <w:rFonts w:ascii="Times New Roman" w:hAnsi="Times New Roman" w:cs="Times New Roman"/>
          <w:lang w:val="en-GB"/>
        </w:rPr>
        <w:t>, 41706215</w:t>
      </w:r>
      <w:r w:rsidR="00CA7370" w:rsidRPr="00F9351B">
        <w:rPr>
          <w:rFonts w:ascii="Times New Roman" w:hAnsi="Times New Roman" w:cs="Times New Roman"/>
          <w:lang w:val="en-GB"/>
        </w:rPr>
        <w:t xml:space="preserve"> and 41531069</w:t>
      </w:r>
      <w:r w:rsidRPr="00F9351B">
        <w:rPr>
          <w:rFonts w:ascii="Times New Roman" w:hAnsi="Times New Roman" w:cs="Times New Roman"/>
          <w:lang w:val="en-GB"/>
        </w:rPr>
        <w:t>)</w:t>
      </w:r>
      <w:r w:rsidR="002C3CF0" w:rsidRPr="00F9351B">
        <w:rPr>
          <w:rFonts w:ascii="Times New Roman" w:hAnsi="Times New Roman" w:cs="Times New Roman"/>
          <w:lang w:val="en-GB"/>
        </w:rPr>
        <w:t xml:space="preserve">. </w:t>
      </w:r>
      <w:r w:rsidR="00F01E72" w:rsidRPr="00F9351B">
        <w:rPr>
          <w:rFonts w:ascii="Times New Roman" w:hAnsi="Times New Roman" w:cs="Times New Roman"/>
          <w:lang w:val="en-GB"/>
        </w:rPr>
        <w:t xml:space="preserve">This paper benefited </w:t>
      </w:r>
      <w:r w:rsidR="00AD744F" w:rsidRPr="00F9351B">
        <w:rPr>
          <w:rFonts w:ascii="Times New Roman" w:hAnsi="Times New Roman" w:cs="Times New Roman"/>
          <w:lang w:val="en-GB"/>
        </w:rPr>
        <w:t>from dis</w:t>
      </w:r>
      <w:r w:rsidR="00B6718E" w:rsidRPr="00F9351B">
        <w:rPr>
          <w:rFonts w:ascii="Times New Roman" w:hAnsi="Times New Roman" w:cs="Times New Roman"/>
          <w:lang w:val="en-GB"/>
        </w:rPr>
        <w:t xml:space="preserve">cussions with </w:t>
      </w:r>
      <w:ins w:id="285" w:author="ji appple" w:date="2018-08-07T20:57:00Z">
        <w:r w:rsidR="00551B99">
          <w:rPr>
            <w:rFonts w:ascii="Times New Roman" w:hAnsi="Times New Roman" w:cs="Times New Roman" w:hint="eastAsia"/>
            <w:lang w:val="en-GB"/>
          </w:rPr>
          <w:t>Yang</w:t>
        </w:r>
        <w:r w:rsidR="00551B99">
          <w:rPr>
            <w:rFonts w:ascii="Times New Roman" w:hAnsi="Times New Roman" w:cs="Times New Roman"/>
          </w:rPr>
          <w:t xml:space="preserve">fan Deng, </w:t>
        </w:r>
      </w:ins>
      <w:r w:rsidR="00A66D7B" w:rsidRPr="00F9351B">
        <w:rPr>
          <w:rFonts w:ascii="Times New Roman" w:hAnsi="Times New Roman" w:cs="Times New Roman"/>
          <w:lang w:val="en-GB"/>
        </w:rPr>
        <w:t>Tao Zhang</w:t>
      </w:r>
      <w:r w:rsidR="00EE6203" w:rsidRPr="00F9351B">
        <w:rPr>
          <w:rFonts w:ascii="Times New Roman" w:hAnsi="Times New Roman" w:cs="Times New Roman"/>
          <w:lang w:val="en-GB"/>
        </w:rPr>
        <w:t xml:space="preserve"> and </w:t>
      </w:r>
      <w:proofErr w:type="spellStart"/>
      <w:r w:rsidR="00F85BDD" w:rsidRPr="00F9351B">
        <w:rPr>
          <w:rFonts w:ascii="Times New Roman" w:hAnsi="Times New Roman" w:cs="Times New Roman"/>
          <w:lang w:val="en-GB"/>
        </w:rPr>
        <w:t>Zhaocai</w:t>
      </w:r>
      <w:proofErr w:type="spellEnd"/>
      <w:r w:rsidR="00F85BDD" w:rsidRPr="00F9351B">
        <w:rPr>
          <w:rFonts w:ascii="Times New Roman" w:hAnsi="Times New Roman" w:cs="Times New Roman"/>
          <w:lang w:val="en-GB"/>
        </w:rPr>
        <w:t xml:space="preserve"> Wu</w:t>
      </w:r>
      <w:r w:rsidR="00B6718E" w:rsidRPr="00F9351B">
        <w:rPr>
          <w:rFonts w:ascii="Times New Roman" w:hAnsi="Times New Roman" w:cs="Times New Roman"/>
          <w:lang w:val="en-GB"/>
        </w:rPr>
        <w:t xml:space="preserve">. </w:t>
      </w:r>
      <w:r w:rsidR="006333A5" w:rsidRPr="00F9351B">
        <w:rPr>
          <w:rFonts w:ascii="Times New Roman" w:hAnsi="Times New Roman" w:cs="Times New Roman"/>
          <w:lang w:val="en-GB"/>
        </w:rPr>
        <w:t>We are grateful to the University of British Columbia</w:t>
      </w:r>
      <w:r w:rsidR="009049A3" w:rsidRPr="00F9351B">
        <w:rPr>
          <w:rFonts w:ascii="Times New Roman" w:hAnsi="Times New Roman" w:cs="Times New Roman"/>
          <w:lang w:val="en-GB"/>
        </w:rPr>
        <w:t xml:space="preserve"> in</w:t>
      </w:r>
      <w:r w:rsidR="003F33A9">
        <w:rPr>
          <w:rFonts w:ascii="Times New Roman" w:hAnsi="Times New Roman" w:cs="Times New Roman"/>
          <w:lang w:val="en-GB"/>
        </w:rPr>
        <w:t xml:space="preserve"> </w:t>
      </w:r>
      <w:r w:rsidR="006333A5" w:rsidRPr="00F9351B">
        <w:rPr>
          <w:rFonts w:ascii="Times New Roman" w:hAnsi="Times New Roman" w:cs="Times New Roman"/>
          <w:lang w:val="en-GB"/>
        </w:rPr>
        <w:t>Canada for providing us</w:t>
      </w:r>
      <w:r w:rsidR="009049A3" w:rsidRPr="00F9351B">
        <w:rPr>
          <w:rFonts w:ascii="Times New Roman" w:hAnsi="Times New Roman" w:cs="Times New Roman"/>
          <w:lang w:val="en-GB"/>
        </w:rPr>
        <w:t xml:space="preserve"> with</w:t>
      </w:r>
      <w:r w:rsidR="006333A5" w:rsidRPr="00F9351B">
        <w:rPr>
          <w:rFonts w:ascii="Times New Roman" w:hAnsi="Times New Roman" w:cs="Times New Roman"/>
          <w:lang w:val="en-GB"/>
        </w:rPr>
        <w:t xml:space="preserve"> the </w:t>
      </w:r>
      <w:r w:rsidR="009049A3" w:rsidRPr="00F9351B">
        <w:rPr>
          <w:rFonts w:ascii="Times New Roman" w:hAnsi="Times New Roman" w:cs="Times New Roman"/>
          <w:lang w:val="en-GB"/>
        </w:rPr>
        <w:t xml:space="preserve">software </w:t>
      </w:r>
      <w:r w:rsidR="006333A5" w:rsidRPr="00F9351B">
        <w:rPr>
          <w:rFonts w:ascii="Times New Roman" w:hAnsi="Times New Roman" w:cs="Times New Roman"/>
          <w:lang w:val="en-GB"/>
        </w:rPr>
        <w:t>library G</w:t>
      </w:r>
      <w:r w:rsidR="009049A3" w:rsidRPr="00F9351B">
        <w:rPr>
          <w:rFonts w:ascii="Times New Roman" w:hAnsi="Times New Roman" w:cs="Times New Roman"/>
          <w:lang w:val="en-GB"/>
        </w:rPr>
        <w:t>RAV</w:t>
      </w:r>
      <w:r w:rsidR="003F33A9">
        <w:rPr>
          <w:rFonts w:ascii="Times New Roman" w:hAnsi="Times New Roman" w:cs="Times New Roman"/>
          <w:lang w:val="en-GB"/>
        </w:rPr>
        <w:t>3</w:t>
      </w:r>
      <w:r w:rsidR="00A64EDC" w:rsidRPr="00F9351B">
        <w:rPr>
          <w:rFonts w:ascii="Times New Roman" w:hAnsi="Times New Roman" w:cs="Times New Roman"/>
          <w:lang w:val="en-GB"/>
        </w:rPr>
        <w:t xml:space="preserve">D </w:t>
      </w:r>
      <w:r w:rsidR="006333A5" w:rsidRPr="00F9351B">
        <w:rPr>
          <w:rFonts w:ascii="Times New Roman" w:hAnsi="Times New Roman" w:cs="Times New Roman"/>
          <w:lang w:val="en-GB"/>
        </w:rPr>
        <w:t xml:space="preserve">v5.0 that we used </w:t>
      </w:r>
      <w:r w:rsidR="009049A3" w:rsidRPr="00F9351B">
        <w:rPr>
          <w:rFonts w:ascii="Times New Roman" w:hAnsi="Times New Roman" w:cs="Times New Roman"/>
          <w:lang w:val="en-GB"/>
        </w:rPr>
        <w:t xml:space="preserve">to perform the </w:t>
      </w:r>
      <w:r w:rsidR="006333A5" w:rsidRPr="00F9351B">
        <w:rPr>
          <w:rFonts w:ascii="Times New Roman" w:hAnsi="Times New Roman" w:cs="Times New Roman"/>
          <w:lang w:val="en-GB"/>
        </w:rPr>
        <w:t>gravity inversion</w:t>
      </w:r>
      <w:r w:rsidR="009049A3" w:rsidRPr="00F9351B">
        <w:rPr>
          <w:rFonts w:ascii="Times New Roman" w:hAnsi="Times New Roman" w:cs="Times New Roman"/>
          <w:lang w:val="en-GB"/>
        </w:rPr>
        <w:t>s</w:t>
      </w:r>
      <w:r w:rsidR="006333A5" w:rsidRPr="00F9351B">
        <w:rPr>
          <w:rFonts w:ascii="Times New Roman" w:hAnsi="Times New Roman" w:cs="Times New Roman"/>
          <w:lang w:val="en-GB"/>
        </w:rPr>
        <w:t xml:space="preserve">. </w:t>
      </w:r>
      <w:r w:rsidR="006918B8" w:rsidRPr="00F9351B">
        <w:rPr>
          <w:rFonts w:ascii="Times New Roman" w:hAnsi="Times New Roman" w:cs="Times New Roman"/>
          <w:lang w:val="en-GB"/>
        </w:rPr>
        <w:t>All of the p</w:t>
      </w:r>
      <w:r w:rsidR="00575BDB" w:rsidRPr="00F9351B">
        <w:rPr>
          <w:rFonts w:ascii="Times New Roman" w:hAnsi="Times New Roman" w:cs="Times New Roman"/>
          <w:lang w:val="en-GB"/>
        </w:rPr>
        <w:t>rojected figures in this paper were made</w:t>
      </w:r>
      <w:r w:rsidR="006918B8" w:rsidRPr="00F9351B">
        <w:rPr>
          <w:rFonts w:ascii="Times New Roman" w:hAnsi="Times New Roman" w:cs="Times New Roman"/>
          <w:lang w:val="en-GB"/>
        </w:rPr>
        <w:t xml:space="preserve"> </w:t>
      </w:r>
      <w:r w:rsidR="00B40EA6" w:rsidRPr="00F9351B">
        <w:rPr>
          <w:rFonts w:ascii="Times New Roman" w:hAnsi="Times New Roman" w:cs="Times New Roman"/>
          <w:lang w:val="en-GB"/>
        </w:rPr>
        <w:t>using</w:t>
      </w:r>
      <w:r w:rsidR="00954EA9" w:rsidRPr="00F9351B">
        <w:rPr>
          <w:rFonts w:ascii="Times New Roman" w:hAnsi="Times New Roman" w:cs="Times New Roman"/>
          <w:lang w:val="en-GB"/>
        </w:rPr>
        <w:t xml:space="preserve"> </w:t>
      </w:r>
      <w:r w:rsidR="006918B8" w:rsidRPr="00F9351B">
        <w:rPr>
          <w:rFonts w:ascii="Times New Roman" w:hAnsi="Times New Roman" w:cs="Times New Roman"/>
          <w:lang w:val="en-GB"/>
        </w:rPr>
        <w:t xml:space="preserve">GMT </w:t>
      </w:r>
      <w:r w:rsidR="00261B17">
        <w:rPr>
          <w:rFonts w:ascii="Times New Roman" w:hAnsi="Times New Roman" w:cs="Times New Roman"/>
          <w:noProof/>
          <w:lang w:val="en-GB"/>
        </w:rPr>
        <w:t>(Wessel &amp; Smith 1998)</w:t>
      </w:r>
      <w:r w:rsidR="006918B8" w:rsidRPr="00F9351B">
        <w:rPr>
          <w:rFonts w:ascii="Times New Roman" w:hAnsi="Times New Roman" w:cs="Times New Roman"/>
          <w:lang w:val="en-GB"/>
        </w:rPr>
        <w:t>.</w:t>
      </w:r>
      <w:ins w:id="286" w:author="ji appple" w:date="2018-07-02T11:08:00Z">
        <w:r w:rsidR="00B12F17">
          <w:rPr>
            <w:rFonts w:ascii="Times New Roman" w:hAnsi="Times New Roman" w:cs="Times New Roman"/>
            <w:lang w:val="en-GB"/>
          </w:rPr>
          <w:t xml:space="preserve"> </w:t>
        </w:r>
      </w:ins>
      <w:ins w:id="287" w:author="ji appple" w:date="2018-07-02T11:24:00Z">
        <w:r w:rsidR="00265D0A">
          <w:rPr>
            <w:rFonts w:ascii="Times New Roman" w:hAnsi="Times New Roman" w:cs="Times New Roman"/>
            <w:lang w:val="en-GB"/>
          </w:rPr>
          <w:t xml:space="preserve">We thank </w:t>
        </w:r>
      </w:ins>
      <w:ins w:id="288" w:author="ji appple" w:date="2018-07-02T11:08:00Z">
        <w:r w:rsidR="00B12F17">
          <w:rPr>
            <w:rFonts w:ascii="Times New Roman" w:hAnsi="Times New Roman" w:cs="Times New Roman"/>
            <w:lang w:val="en-GB"/>
          </w:rPr>
          <w:t>Prof</w:t>
        </w:r>
      </w:ins>
      <w:ins w:id="289" w:author="ji appple" w:date="2018-07-02T11:09:00Z">
        <w:r w:rsidR="00B12F17">
          <w:rPr>
            <w:rFonts w:ascii="Times New Roman" w:hAnsi="Times New Roman" w:cs="Times New Roman"/>
            <w:lang w:val="en-GB"/>
          </w:rPr>
          <w:t xml:space="preserve"> </w:t>
        </w:r>
      </w:ins>
      <w:proofErr w:type="spellStart"/>
      <w:ins w:id="290" w:author="ji appple" w:date="2018-07-02T11:15:00Z">
        <w:r w:rsidR="00B12F17">
          <w:rPr>
            <w:rFonts w:ascii="Times New Roman" w:hAnsi="Times New Roman" w:cs="Times New Roman"/>
            <w:lang w:val="en-GB"/>
          </w:rPr>
          <w:t>Ritzwoller</w:t>
        </w:r>
        <w:proofErr w:type="spellEnd"/>
        <w:r w:rsidR="00B12F17">
          <w:rPr>
            <w:rFonts w:ascii="Times New Roman" w:hAnsi="Times New Roman" w:cs="Times New Roman"/>
            <w:lang w:val="en-GB"/>
          </w:rPr>
          <w:t xml:space="preserve"> (</w:t>
        </w:r>
      </w:ins>
      <w:ins w:id="291" w:author="ji appple" w:date="2018-07-02T11:16:00Z">
        <w:r w:rsidR="00B12F17">
          <w:rPr>
            <w:rFonts w:ascii="Times New Roman" w:hAnsi="Times New Roman" w:cs="Times New Roman"/>
            <w:lang w:val="en-GB"/>
          </w:rPr>
          <w:t xml:space="preserve">the </w:t>
        </w:r>
      </w:ins>
      <w:ins w:id="292" w:author="ji appple" w:date="2018-07-02T11:15:00Z">
        <w:r w:rsidR="00B12F17">
          <w:rPr>
            <w:rFonts w:ascii="Times New Roman" w:hAnsi="Times New Roman" w:cs="Times New Roman"/>
            <w:lang w:val="en-GB"/>
          </w:rPr>
          <w:t>editor)</w:t>
        </w:r>
      </w:ins>
      <w:ins w:id="293" w:author="ji appple" w:date="2018-07-02T11:16:00Z">
        <w:r w:rsidR="00B12F17">
          <w:rPr>
            <w:rFonts w:ascii="Times New Roman" w:hAnsi="Times New Roman" w:cs="Times New Roman"/>
            <w:lang w:val="en-GB"/>
          </w:rPr>
          <w:t xml:space="preserve">, </w:t>
        </w:r>
      </w:ins>
      <w:proofErr w:type="spellStart"/>
      <w:ins w:id="294" w:author="Administrator" w:date="2018-08-08T09:31:00Z">
        <w:r w:rsidR="002D5B4F">
          <w:rPr>
            <w:rFonts w:ascii="Times New Roman" w:hAnsi="Times New Roman" w:cs="Times New Roman"/>
            <w:lang w:val="en-GB"/>
          </w:rPr>
          <w:t>Dr.</w:t>
        </w:r>
        <w:proofErr w:type="spellEnd"/>
        <w:r w:rsidR="002D5B4F">
          <w:rPr>
            <w:rFonts w:ascii="Times New Roman" w:hAnsi="Times New Roman" w:cs="Times New Roman"/>
            <w:lang w:val="en-GB"/>
          </w:rPr>
          <w:t xml:space="preserve"> </w:t>
        </w:r>
      </w:ins>
      <w:ins w:id="295" w:author="ji appple" w:date="2018-07-02T11:22:00Z">
        <w:del w:id="296" w:author="Administrator" w:date="2018-08-08T09:31:00Z">
          <w:r w:rsidR="0019113F" w:rsidDel="002D5B4F">
            <w:rPr>
              <w:rFonts w:ascii="Times New Roman" w:hAnsi="Times New Roman" w:cs="Times New Roman"/>
              <w:lang w:val="en-GB"/>
            </w:rPr>
            <w:delText>Chr</w:delText>
          </w:r>
        </w:del>
      </w:ins>
      <w:ins w:id="297" w:author="ji appple" w:date="2018-07-02T11:27:00Z">
        <w:del w:id="298" w:author="Administrator" w:date="2018-08-08T09:31:00Z">
          <w:r w:rsidR="0019113F" w:rsidDel="002D5B4F">
            <w:rPr>
              <w:rFonts w:ascii="Times New Roman" w:hAnsi="Times New Roman" w:cs="Times New Roman"/>
              <w:lang w:val="en-GB"/>
            </w:rPr>
            <w:delText xml:space="preserve">istine </w:delText>
          </w:r>
        </w:del>
      </w:ins>
      <w:proofErr w:type="spellStart"/>
      <w:ins w:id="299" w:author="ji appple" w:date="2018-07-02T11:13:00Z">
        <w:r w:rsidR="00B12F17">
          <w:rPr>
            <w:rFonts w:ascii="Times New Roman" w:hAnsi="Times New Roman" w:cs="Times New Roman"/>
            <w:lang w:val="en-GB"/>
          </w:rPr>
          <w:t>Sidd</w:t>
        </w:r>
        <w:bookmarkStart w:id="300" w:name="_GoBack"/>
        <w:bookmarkEnd w:id="300"/>
        <w:r w:rsidR="00B12F17">
          <w:rPr>
            <w:rFonts w:ascii="Times New Roman" w:hAnsi="Times New Roman" w:cs="Times New Roman"/>
            <w:lang w:val="en-GB"/>
          </w:rPr>
          <w:t>oway</w:t>
        </w:r>
        <w:proofErr w:type="spellEnd"/>
        <w:r w:rsidR="00B12F17">
          <w:rPr>
            <w:rFonts w:ascii="Times New Roman" w:hAnsi="Times New Roman" w:cs="Times New Roman"/>
            <w:lang w:val="en-GB"/>
          </w:rPr>
          <w:t xml:space="preserve"> </w:t>
        </w:r>
      </w:ins>
      <w:ins w:id="301" w:author="ji appple" w:date="2018-07-02T11:22:00Z">
        <w:r w:rsidR="0019113F">
          <w:rPr>
            <w:rFonts w:ascii="Times New Roman" w:hAnsi="Times New Roman" w:cs="Times New Roman"/>
            <w:lang w:val="en-GB"/>
          </w:rPr>
          <w:t xml:space="preserve">and </w:t>
        </w:r>
      </w:ins>
      <w:ins w:id="302" w:author="Administrator" w:date="2018-08-08T09:31:00Z">
        <w:r w:rsidR="002D5B4F">
          <w:rPr>
            <w:rFonts w:ascii="Times New Roman" w:hAnsi="Times New Roman" w:cs="Times New Roman"/>
            <w:lang w:val="en-GB"/>
          </w:rPr>
          <w:t xml:space="preserve">Dr </w:t>
        </w:r>
      </w:ins>
      <w:ins w:id="303" w:author="ji appple" w:date="2018-07-02T11:22:00Z">
        <w:del w:id="304" w:author="Administrator" w:date="2018-08-08T09:31:00Z">
          <w:r w:rsidR="0019113F" w:rsidDel="002D5B4F">
            <w:rPr>
              <w:rFonts w:ascii="Times New Roman" w:hAnsi="Times New Roman" w:cs="Times New Roman"/>
              <w:lang w:val="en-GB"/>
            </w:rPr>
            <w:delText>Kim</w:delText>
          </w:r>
          <w:r w:rsidR="00E85576" w:rsidDel="002D5B4F">
            <w:rPr>
              <w:rFonts w:ascii="Times New Roman" w:hAnsi="Times New Roman" w:cs="Times New Roman"/>
              <w:lang w:val="en-GB"/>
            </w:rPr>
            <w:delText xml:space="preserve"> </w:delText>
          </w:r>
        </w:del>
        <w:r w:rsidR="00E85576">
          <w:rPr>
            <w:rFonts w:ascii="Times New Roman" w:hAnsi="Times New Roman" w:cs="Times New Roman"/>
            <w:lang w:val="en-GB"/>
          </w:rPr>
          <w:t xml:space="preserve">Welford </w:t>
        </w:r>
      </w:ins>
      <w:ins w:id="305" w:author="ji appple" w:date="2018-07-02T11:25:00Z">
        <w:r w:rsidR="00265D0A">
          <w:rPr>
            <w:rFonts w:ascii="Times New Roman" w:hAnsi="Times New Roman" w:cs="Times New Roman"/>
            <w:lang w:val="en-GB"/>
          </w:rPr>
          <w:t xml:space="preserve">for their </w:t>
        </w:r>
      </w:ins>
      <w:ins w:id="306" w:author="ji appple" w:date="2018-07-26T16:38:00Z">
        <w:r w:rsidR="00171786">
          <w:rPr>
            <w:rFonts w:ascii="Times New Roman" w:hAnsi="Times New Roman" w:cs="Times New Roman"/>
            <w:lang w:val="en-GB"/>
          </w:rPr>
          <w:t>valuable</w:t>
        </w:r>
      </w:ins>
      <w:ins w:id="307" w:author="ji appple" w:date="2018-07-02T11:16:00Z">
        <w:r w:rsidR="00B12F17">
          <w:rPr>
            <w:rFonts w:ascii="Times New Roman" w:hAnsi="Times New Roman" w:cs="Times New Roman"/>
            <w:lang w:val="en-GB"/>
          </w:rPr>
          <w:t xml:space="preserve"> </w:t>
        </w:r>
      </w:ins>
      <w:ins w:id="308" w:author="ji appple" w:date="2018-07-26T16:38:00Z">
        <w:r w:rsidR="00171786">
          <w:rPr>
            <w:rFonts w:ascii="Times New Roman" w:hAnsi="Times New Roman" w:cs="Times New Roman"/>
            <w:lang w:val="en-GB"/>
          </w:rPr>
          <w:t>comments and suggestions</w:t>
        </w:r>
      </w:ins>
      <w:ins w:id="309" w:author="ji appple" w:date="2018-07-02T11:25:00Z">
        <w:r w:rsidR="007D79E8">
          <w:rPr>
            <w:rFonts w:ascii="Times New Roman" w:hAnsi="Times New Roman" w:cs="Times New Roman"/>
            <w:lang w:val="en-GB"/>
          </w:rPr>
          <w:t xml:space="preserve"> that</w:t>
        </w:r>
      </w:ins>
      <w:ins w:id="310" w:author="ji appple" w:date="2018-07-02T11:16:00Z">
        <w:r w:rsidR="007D79E8">
          <w:rPr>
            <w:rFonts w:ascii="Times New Roman" w:hAnsi="Times New Roman" w:cs="Times New Roman"/>
            <w:lang w:val="en-GB"/>
          </w:rPr>
          <w:t xml:space="preserve"> greatly improved the manuscript</w:t>
        </w:r>
        <w:r w:rsidR="00B12F17">
          <w:rPr>
            <w:rFonts w:ascii="Times New Roman" w:hAnsi="Times New Roman" w:cs="Times New Roman"/>
            <w:lang w:val="en-GB"/>
          </w:rPr>
          <w:t>.</w:t>
        </w:r>
      </w:ins>
      <w:ins w:id="311" w:author="ji appple" w:date="2018-07-26T16:41:00Z">
        <w:r w:rsidR="00C15504">
          <w:rPr>
            <w:rFonts w:ascii="Times New Roman" w:hAnsi="Times New Roman" w:cs="Times New Roman"/>
            <w:lang w:val="en-GB"/>
          </w:rPr>
          <w:t xml:space="preserve"> The data used in this study are available from corresponding author</w:t>
        </w:r>
      </w:ins>
      <w:ins w:id="312" w:author="ji appple" w:date="2018-07-26T16:42:00Z">
        <w:r w:rsidR="00C15504">
          <w:rPr>
            <w:rFonts w:ascii="Times New Roman" w:hAnsi="Times New Roman" w:cs="Times New Roman"/>
            <w:lang w:val="en-GB"/>
          </w:rPr>
          <w:t xml:space="preserve"> </w:t>
        </w:r>
      </w:ins>
      <w:ins w:id="313" w:author="ji appple" w:date="2018-07-26T16:41:00Z">
        <w:r w:rsidR="00C15504">
          <w:rPr>
            <w:rFonts w:ascii="Times New Roman" w:hAnsi="Times New Roman" w:cs="Times New Roman"/>
            <w:lang w:val="en-GB"/>
          </w:rPr>
          <w:t>upon request.</w:t>
        </w:r>
      </w:ins>
    </w:p>
    <w:p w14:paraId="205B57F3" w14:textId="77777777" w:rsidR="001A1994" w:rsidRDefault="001A1994" w:rsidP="00254356">
      <w:pPr>
        <w:widowControl/>
        <w:rPr>
          <w:rFonts w:ascii="Times New Roman" w:eastAsiaTheme="majorEastAsia" w:hAnsi="Times New Roman" w:cs="Times New Roman"/>
          <w:b/>
          <w:bCs/>
          <w:lang w:val="en-GB"/>
        </w:rPr>
      </w:pPr>
      <w:r>
        <w:rPr>
          <w:rFonts w:ascii="Times New Roman" w:hAnsi="Times New Roman" w:cs="Times New Roman"/>
          <w:lang w:val="en-GB"/>
        </w:rPr>
        <w:br w:type="page"/>
      </w:r>
    </w:p>
    <w:p w14:paraId="1EE282C0" w14:textId="25C657E7" w:rsidR="004107FB" w:rsidRDefault="00D525B3" w:rsidP="00254356">
      <w:pPr>
        <w:pStyle w:val="2"/>
        <w:spacing w:before="0" w:after="0" w:line="480" w:lineRule="auto"/>
        <w:contextualSpacing/>
        <w:rPr>
          <w:rFonts w:ascii="Times New Roman" w:hAnsi="Times New Roman" w:cs="Times New Roman"/>
          <w:sz w:val="24"/>
          <w:szCs w:val="24"/>
          <w:lang w:val="en-GB"/>
        </w:rPr>
      </w:pPr>
      <w:r w:rsidRPr="00F9351B">
        <w:rPr>
          <w:rFonts w:ascii="Times New Roman" w:hAnsi="Times New Roman" w:cs="Times New Roman"/>
          <w:sz w:val="24"/>
          <w:szCs w:val="24"/>
          <w:lang w:val="en-GB"/>
        </w:rPr>
        <w:lastRenderedPageBreak/>
        <w:t>R</w:t>
      </w:r>
      <w:r w:rsidR="00860D1E" w:rsidRPr="00F9351B">
        <w:rPr>
          <w:rFonts w:ascii="Times New Roman" w:hAnsi="Times New Roman" w:cs="Times New Roman"/>
          <w:sz w:val="24"/>
          <w:szCs w:val="24"/>
          <w:lang w:val="en-GB"/>
        </w:rPr>
        <w:t>EFERENCES</w:t>
      </w:r>
    </w:p>
    <w:p w14:paraId="51E6F1B6" w14:textId="0C514EF0" w:rsidR="00176F90"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An, M., Wiens, D.A., Zhao, Y., Feng, M., Nyblade, A.A., Kanao, M., Li, Y., Magg</w:t>
      </w:r>
      <w:r>
        <w:rPr>
          <w:rFonts w:ascii="Times New Roman" w:hAnsi="Times New Roman" w:cs="Times New Roman"/>
        </w:rPr>
        <w:t>i, A. &amp; Lévêque, J.-J., 2015. S</w:t>
      </w:r>
      <w:r w:rsidRPr="00E55D07">
        <w:rPr>
          <w:rFonts w:ascii="Times New Roman" w:hAnsi="Times New Roman" w:cs="Times New Roman"/>
        </w:rPr>
        <w:t xml:space="preserve">-velocity model and inferred Moho topography beneath the Antarctic Plate from Rayleigh waves,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120, 359–383.</w:t>
      </w:r>
    </w:p>
    <w:p w14:paraId="156C220B" w14:textId="41CCBE55" w:rsidR="001C0F90" w:rsidRPr="00E55D07" w:rsidRDefault="001C0F90" w:rsidP="00176F90">
      <w:pPr>
        <w:pStyle w:val="EndNoteBibliography"/>
        <w:spacing w:line="480" w:lineRule="auto"/>
        <w:ind w:left="785" w:hangingChars="327" w:hanging="785"/>
        <w:contextualSpacing/>
        <w:rPr>
          <w:rFonts w:ascii="Times New Roman" w:hAnsi="Times New Roman" w:cs="Times New Roman"/>
        </w:rPr>
      </w:pPr>
      <w:r>
        <w:rPr>
          <w:rFonts w:ascii="Times New Roman" w:hAnsi="Times New Roman" w:cs="Times New Roman"/>
        </w:rPr>
        <w:t>ANTOSTRAT, 1995.</w:t>
      </w:r>
      <w:r w:rsidRPr="001C0F90">
        <w:rPr>
          <w:rFonts w:ascii="Times New Roman" w:hAnsi="Times New Roman" w:cs="Times New Roman"/>
        </w:rPr>
        <w:t xml:space="preserve"> Seismic stratigraphic </w:t>
      </w:r>
      <w:r>
        <w:rPr>
          <w:rFonts w:ascii="Times New Roman" w:hAnsi="Times New Roman" w:cs="Times New Roman"/>
        </w:rPr>
        <w:t xml:space="preserve">atlas of the Ross Sea, in </w:t>
      </w:r>
      <w:r w:rsidRPr="00C65C00">
        <w:rPr>
          <w:rFonts w:ascii="Times New Roman" w:hAnsi="Times New Roman" w:cs="Times New Roman"/>
          <w:i/>
        </w:rPr>
        <w:t>Geology and Seismic Stratigraphy of the Antarctic Margin, Antarct. Res. Ser.,</w:t>
      </w:r>
      <w:r w:rsidR="00C65C00">
        <w:rPr>
          <w:rFonts w:ascii="Times New Roman" w:hAnsi="Times New Roman" w:cs="Times New Roman"/>
        </w:rPr>
        <w:t xml:space="preserve"> vol. 68, edited by </w:t>
      </w:r>
      <w:r w:rsidRPr="001C0F90">
        <w:rPr>
          <w:rFonts w:ascii="Times New Roman" w:hAnsi="Times New Roman" w:cs="Times New Roman"/>
        </w:rPr>
        <w:t>Cooper</w:t>
      </w:r>
      <w:r w:rsidR="00C65C00">
        <w:rPr>
          <w:rFonts w:ascii="Times New Roman" w:hAnsi="Times New Roman" w:cs="Times New Roman"/>
        </w:rPr>
        <w:t>,</w:t>
      </w:r>
      <w:r w:rsidRPr="001C0F90">
        <w:rPr>
          <w:rFonts w:ascii="Times New Roman" w:hAnsi="Times New Roman" w:cs="Times New Roman"/>
        </w:rPr>
        <w:t xml:space="preserve"> </w:t>
      </w:r>
      <w:r w:rsidR="00C65C00">
        <w:rPr>
          <w:rFonts w:ascii="Times New Roman" w:hAnsi="Times New Roman" w:cs="Times New Roman"/>
        </w:rPr>
        <w:t>A.</w:t>
      </w:r>
      <w:r w:rsidR="00C65C00" w:rsidRPr="001C0F90">
        <w:rPr>
          <w:rFonts w:ascii="Times New Roman" w:hAnsi="Times New Roman" w:cs="Times New Roman"/>
        </w:rPr>
        <w:t>K.</w:t>
      </w:r>
      <w:r w:rsidR="00C65C00">
        <w:rPr>
          <w:rFonts w:ascii="Times New Roman" w:hAnsi="Times New Roman" w:cs="Times New Roman"/>
        </w:rPr>
        <w:t xml:space="preserve">, </w:t>
      </w:r>
      <w:r w:rsidRPr="001C0F90">
        <w:rPr>
          <w:rFonts w:ascii="Times New Roman" w:hAnsi="Times New Roman" w:cs="Times New Roman"/>
        </w:rPr>
        <w:t>et al., 22 plates, AGU, Washington, D. C.</w:t>
      </w:r>
    </w:p>
    <w:p w14:paraId="23D3BF9E"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Behrendt, J.C., LeMasurier, W.E., Cooper, A.K., Tessensohn, F., Tréhu, A. &amp; Damaske, D., 1991. Geophysical studies of the west Antarctic rift system, </w:t>
      </w:r>
      <w:r w:rsidRPr="00E55D07">
        <w:rPr>
          <w:rFonts w:ascii="Times New Roman" w:hAnsi="Times New Roman" w:cs="Times New Roman"/>
          <w:i/>
        </w:rPr>
        <w:t>Tectonics,</w:t>
      </w:r>
      <w:r w:rsidRPr="00E55D07">
        <w:rPr>
          <w:rFonts w:ascii="Times New Roman" w:hAnsi="Times New Roman" w:cs="Times New Roman"/>
        </w:rPr>
        <w:t xml:space="preserve"> 10, 1257–1273.</w:t>
      </w:r>
    </w:p>
    <w:p w14:paraId="0D6AC47A" w14:textId="4E0908F1" w:rsidR="00176F90" w:rsidRDefault="00176F90" w:rsidP="00176F90">
      <w:pPr>
        <w:pStyle w:val="EndNoteBibliography"/>
        <w:spacing w:line="480" w:lineRule="auto"/>
        <w:ind w:left="785" w:hangingChars="327" w:hanging="785"/>
        <w:contextualSpacing/>
        <w:rPr>
          <w:ins w:id="314" w:author="ji appple" w:date="2018-08-07T16:34:00Z"/>
          <w:rFonts w:ascii="Times New Roman" w:hAnsi="Times New Roman" w:cs="Times New Roman"/>
        </w:rPr>
      </w:pPr>
      <w:r w:rsidRPr="00E55D07">
        <w:rPr>
          <w:rFonts w:ascii="Times New Roman" w:hAnsi="Times New Roman" w:cs="Times New Roman"/>
        </w:rPr>
        <w:t xml:space="preserve">Block, A.E., Bell, R.E. &amp; Studinger, M., 2009. Antarctic crustal thickness from satellite gravity: implications for the Transantarctic and Gamburtsev Subglacial Mountains, </w:t>
      </w:r>
      <w:r w:rsidR="003A5A74" w:rsidRPr="003A5A74">
        <w:rPr>
          <w:rFonts w:ascii="Times New Roman" w:hAnsi="Times New Roman" w:cs="Times New Roman"/>
          <w:i/>
        </w:rPr>
        <w:t>Earth Planet. Sci. Lett.</w:t>
      </w:r>
      <w:r w:rsidRPr="00E55D07">
        <w:rPr>
          <w:rFonts w:ascii="Times New Roman" w:hAnsi="Times New Roman" w:cs="Times New Roman"/>
          <w:i/>
        </w:rPr>
        <w:t>,</w:t>
      </w:r>
      <w:r w:rsidRPr="00E55D07">
        <w:rPr>
          <w:rFonts w:ascii="Times New Roman" w:hAnsi="Times New Roman" w:cs="Times New Roman"/>
        </w:rPr>
        <w:t xml:space="preserve"> 288, 194–203.</w:t>
      </w:r>
    </w:p>
    <w:p w14:paraId="247C09C7" w14:textId="2A8B89FC" w:rsidR="003A6D49" w:rsidRPr="00E55D07" w:rsidRDefault="003A6D49" w:rsidP="00176F90">
      <w:pPr>
        <w:pStyle w:val="EndNoteBibliography"/>
        <w:spacing w:line="480" w:lineRule="auto"/>
        <w:ind w:left="785" w:hangingChars="327" w:hanging="785"/>
        <w:contextualSpacing/>
        <w:rPr>
          <w:rFonts w:ascii="Times New Roman" w:hAnsi="Times New Roman" w:cs="Times New Roman"/>
        </w:rPr>
      </w:pPr>
      <w:ins w:id="315" w:author="ji appple" w:date="2018-08-07T16:34:00Z">
        <w:r>
          <w:rPr>
            <w:rFonts w:ascii="Times New Roman" w:hAnsi="Times New Roman" w:cs="Times New Roman"/>
          </w:rPr>
          <w:t xml:space="preserve">Boger, S.D., 2011. </w:t>
        </w:r>
      </w:ins>
      <w:ins w:id="316" w:author="ji appple" w:date="2018-08-07T16:35:00Z">
        <w:r>
          <w:rPr>
            <w:rFonts w:ascii="Times New Roman" w:hAnsi="Times New Roman" w:cs="Times New Roman"/>
          </w:rPr>
          <w:t>Antarctica</w:t>
        </w:r>
        <w:r w:rsidR="00F96D59">
          <w:rPr>
            <w:rFonts w:ascii="Times New Roman" w:hAnsi="Times New Roman" w:cs="Times New Roman"/>
          </w:rPr>
          <w:t xml:space="preserve"> </w:t>
        </w:r>
        <w:r w:rsidR="00F96D59" w:rsidRPr="00F96D59">
          <w:rPr>
            <w:rFonts w:ascii="Times New Roman" w:hAnsi="Times New Roman" w:cs="Times New Roman"/>
            <w:rPrChange w:id="317" w:author="ji appple" w:date="2018-08-07T16:35:00Z">
              <w:rPr>
                <w:rFonts w:ascii="Arial" w:hAnsi="Arial" w:cs="Arial"/>
                <w:kern w:val="0"/>
                <w:sz w:val="26"/>
                <w:szCs w:val="26"/>
              </w:rPr>
            </w:rPrChange>
          </w:rPr>
          <w:t>— Be</w:t>
        </w:r>
        <w:r w:rsidR="00F96D59">
          <w:rPr>
            <w:rFonts w:ascii="Times New Roman" w:hAnsi="Times New Roman" w:cs="Times New Roman"/>
          </w:rPr>
          <w:t>fore and after Gondwana</w:t>
        </w:r>
      </w:ins>
      <w:ins w:id="318" w:author="ji appple" w:date="2018-08-07T16:36:00Z">
        <w:r w:rsidR="00F96D59">
          <w:rPr>
            <w:rFonts w:ascii="Times New Roman" w:hAnsi="Times New Roman" w:cs="Times New Roman"/>
          </w:rPr>
          <w:t xml:space="preserve">, </w:t>
        </w:r>
        <w:r w:rsidR="00F96D59" w:rsidRPr="00F96D59">
          <w:rPr>
            <w:rFonts w:ascii="Times New Roman" w:hAnsi="Times New Roman" w:cs="Times New Roman"/>
            <w:i/>
            <w:rPrChange w:id="319" w:author="ji appple" w:date="2018-08-07T16:36:00Z">
              <w:rPr>
                <w:rFonts w:ascii="Times New Roman" w:hAnsi="Times New Roman" w:cs="Times New Roman"/>
              </w:rPr>
            </w:rPrChange>
          </w:rPr>
          <w:t>Gondwana Research</w:t>
        </w:r>
        <w:r w:rsidR="00F96D59">
          <w:rPr>
            <w:rFonts w:ascii="Times New Roman" w:hAnsi="Times New Roman" w:cs="Times New Roman"/>
          </w:rPr>
          <w:t>, 19, 335-371.</w:t>
        </w:r>
      </w:ins>
    </w:p>
    <w:p w14:paraId="54003903" w14:textId="324155EF"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Braitenberg, C., Wienecke, S. &amp; Wang, Y., 2006. Basement structures from satellite-derived gravity field: South China Sea ridge,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111, B05407.</w:t>
      </w:r>
    </w:p>
    <w:p w14:paraId="279806E0"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Busetti, M., Spadini, G., Van der Wateren, F.M., Cloetingh, S. &amp; Zanolla, C., 1999. Kinematic modelling of the west Antarctic rift system, Ross Sea, Antarctica, </w:t>
      </w:r>
      <w:r w:rsidRPr="00E55D07">
        <w:rPr>
          <w:rFonts w:ascii="Times New Roman" w:hAnsi="Times New Roman" w:cs="Times New Roman"/>
          <w:i/>
        </w:rPr>
        <w:t>Global and Planetary Change,</w:t>
      </w:r>
      <w:r w:rsidRPr="00E55D07">
        <w:rPr>
          <w:rFonts w:ascii="Times New Roman" w:hAnsi="Times New Roman" w:cs="Times New Roman"/>
        </w:rPr>
        <w:t xml:space="preserve"> 23, 79–103.</w:t>
      </w:r>
    </w:p>
    <w:p w14:paraId="0E4C909A" w14:textId="5DCA739D"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Cande, S.C. &amp; Kent, D.V., 1995. Revised calibration of the geomagnetic polarity timescale for the Late Cretaceous and Cenozoic,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100, 6093–6095.</w:t>
      </w:r>
    </w:p>
    <w:p w14:paraId="2A541387" w14:textId="5439B30F"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lastRenderedPageBreak/>
        <w:t>Cande, S.C. &amp; Stock, J.M., 2004. Cenozoic reconstructions of the Australia-New Zealand-South Pacific sector of Antarctica</w:t>
      </w:r>
      <w:r>
        <w:rPr>
          <w:rFonts w:ascii="Times New Roman" w:hAnsi="Times New Roman" w:cs="Times New Roman"/>
        </w:rPr>
        <w:t>,</w:t>
      </w:r>
      <w:r w:rsidRPr="00E55D07">
        <w:rPr>
          <w:rFonts w:ascii="Times New Roman" w:hAnsi="Times New Roman" w:cs="Times New Roman"/>
        </w:rPr>
        <w:t xml:space="preserve"> </w:t>
      </w:r>
      <w:r w:rsidRPr="006C30A8">
        <w:rPr>
          <w:rFonts w:ascii="Times New Roman" w:hAnsi="Times New Roman" w:cs="Times New Roman"/>
        </w:rPr>
        <w:t>in</w:t>
      </w:r>
      <w:r w:rsidRPr="00E55D07">
        <w:rPr>
          <w:rFonts w:ascii="Times New Roman" w:hAnsi="Times New Roman" w:cs="Times New Roman"/>
          <w:i/>
        </w:rPr>
        <w:t xml:space="preserve"> The Cenozoic Southern Ocean: Tectonics, Sedimentation, and Climate Change between Australia and Antarctica</w:t>
      </w:r>
      <w:r w:rsidRPr="00E55D07">
        <w:rPr>
          <w:rFonts w:ascii="Times New Roman" w:hAnsi="Times New Roman" w:cs="Times New Roman"/>
        </w:rPr>
        <w:t>, pp. 5–17, eds. Exon, N.F., Kennett, J.P. &amp; Malone, M.J.</w:t>
      </w:r>
      <w:r>
        <w:rPr>
          <w:rFonts w:ascii="Times New Roman" w:hAnsi="Times New Roman" w:cs="Times New Roman"/>
        </w:rPr>
        <w:t>,</w:t>
      </w:r>
      <w:r w:rsidRPr="00E55D07">
        <w:rPr>
          <w:rFonts w:ascii="Times New Roman" w:hAnsi="Times New Roman" w:cs="Times New Roman"/>
        </w:rPr>
        <w:t xml:space="preserve"> American Geophysical Union.</w:t>
      </w:r>
    </w:p>
    <w:p w14:paraId="767DE2A1" w14:textId="3ABCB304"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Cande, S.C. &amp; Stock, J.M., 2005. Constraints on the timing of extension in the Northern Basin, Ross Sea</w:t>
      </w:r>
      <w:r>
        <w:rPr>
          <w:rFonts w:ascii="Times New Roman" w:hAnsi="Times New Roman" w:cs="Times New Roman"/>
        </w:rPr>
        <w:t>,</w:t>
      </w:r>
      <w:r w:rsidRPr="00E55D07">
        <w:rPr>
          <w:rFonts w:ascii="Times New Roman" w:hAnsi="Times New Roman" w:cs="Times New Roman"/>
        </w:rPr>
        <w:t xml:space="preserve"> </w:t>
      </w:r>
      <w:r w:rsidRPr="006C30A8">
        <w:rPr>
          <w:rFonts w:ascii="Times New Roman" w:hAnsi="Times New Roman" w:cs="Times New Roman"/>
        </w:rPr>
        <w:t>in</w:t>
      </w:r>
      <w:r w:rsidRPr="00E55D07">
        <w:rPr>
          <w:rFonts w:ascii="Times New Roman" w:hAnsi="Times New Roman" w:cs="Times New Roman"/>
          <w:i/>
        </w:rPr>
        <w:t xml:space="preserve"> Antarctica: Contributions to Global Earth Sciences</w:t>
      </w:r>
      <w:r w:rsidRPr="00E55D07">
        <w:rPr>
          <w:rFonts w:ascii="Times New Roman" w:hAnsi="Times New Roman" w:cs="Times New Roman"/>
        </w:rPr>
        <w:t>, pp. 319–326, eds. Fütterer, D.K., Damaske, D., Kleinschmidt, G., Miller, H. &amp; Tessensohn, F.</w:t>
      </w:r>
      <w:r>
        <w:rPr>
          <w:rFonts w:ascii="Times New Roman" w:hAnsi="Times New Roman" w:cs="Times New Roman"/>
        </w:rPr>
        <w:t>,</w:t>
      </w:r>
      <w:r w:rsidRPr="00E55D07">
        <w:rPr>
          <w:rFonts w:ascii="Times New Roman" w:hAnsi="Times New Roman" w:cs="Times New Roman"/>
        </w:rPr>
        <w:t xml:space="preserve"> Springer.</w:t>
      </w:r>
    </w:p>
    <w:p w14:paraId="566C2A5B" w14:textId="77777777" w:rsidR="00176F90" w:rsidRDefault="00176F90" w:rsidP="00176F90">
      <w:pPr>
        <w:pStyle w:val="EndNoteBibliography"/>
        <w:spacing w:line="480" w:lineRule="auto"/>
        <w:ind w:left="785" w:hangingChars="327" w:hanging="785"/>
        <w:contextualSpacing/>
        <w:rPr>
          <w:ins w:id="320" w:author="ji appple" w:date="2018-08-07T09:44:00Z"/>
          <w:rFonts w:ascii="Times New Roman" w:hAnsi="Times New Roman" w:cs="Times New Roman"/>
        </w:rPr>
      </w:pPr>
      <w:r w:rsidRPr="00E55D07">
        <w:rPr>
          <w:rFonts w:ascii="Times New Roman" w:hAnsi="Times New Roman" w:cs="Times New Roman"/>
        </w:rPr>
        <w:t xml:space="preserve">Cande, S.C., Stock, J.M., Müller, R.D. &amp; Ishihara, T., 2000. Cenozoic motion between East and West Antarctica, </w:t>
      </w:r>
      <w:r w:rsidRPr="00E55D07">
        <w:rPr>
          <w:rFonts w:ascii="Times New Roman" w:hAnsi="Times New Roman" w:cs="Times New Roman"/>
          <w:i/>
        </w:rPr>
        <w:t>Nature,</w:t>
      </w:r>
      <w:r w:rsidRPr="00E55D07">
        <w:rPr>
          <w:rFonts w:ascii="Times New Roman" w:hAnsi="Times New Roman" w:cs="Times New Roman"/>
        </w:rPr>
        <w:t xml:space="preserve"> 404, 145–150.</w:t>
      </w:r>
    </w:p>
    <w:p w14:paraId="5005AF21" w14:textId="7FBADD75" w:rsidR="00F3357B" w:rsidRPr="00E55D07" w:rsidRDefault="007B04A6" w:rsidP="007B04A6">
      <w:pPr>
        <w:pStyle w:val="EndNoteBibliography"/>
        <w:spacing w:line="480" w:lineRule="auto"/>
        <w:ind w:left="785" w:hangingChars="327" w:hanging="785"/>
        <w:contextualSpacing/>
        <w:rPr>
          <w:rFonts w:ascii="Times New Roman" w:hAnsi="Times New Roman" w:cs="Times New Roman"/>
        </w:rPr>
      </w:pPr>
      <w:ins w:id="321" w:author="ji appple" w:date="2018-08-07T09:45:00Z">
        <w:r w:rsidRPr="007B04A6">
          <w:rPr>
            <w:rFonts w:ascii="Times New Roman" w:hAnsi="Times New Roman" w:cs="Times New Roman"/>
          </w:rPr>
          <w:t>Chaput, J., Aster, R.</w:t>
        </w:r>
        <w:r w:rsidR="00F3357B" w:rsidRPr="00F3357B">
          <w:rPr>
            <w:rFonts w:ascii="Times New Roman" w:hAnsi="Times New Roman" w:cs="Times New Roman"/>
            <w:rPrChange w:id="322" w:author="ji appple" w:date="2018-08-07T09:45:00Z">
              <w:rPr>
                <w:rFonts w:ascii="Arial" w:hAnsi="Arial" w:cs="Arial"/>
                <w:kern w:val="0"/>
                <w:sz w:val="26"/>
                <w:szCs w:val="26"/>
              </w:rPr>
            </w:rPrChange>
          </w:rPr>
          <w:t>C., H</w:t>
        </w:r>
        <w:r w:rsidRPr="007B04A6">
          <w:rPr>
            <w:rFonts w:ascii="Times New Roman" w:hAnsi="Times New Roman" w:cs="Times New Roman"/>
          </w:rPr>
          <w:t>uerta, A., Sun, X., Lloyd, A., Wiens, D.,</w:t>
        </w:r>
        <w:r>
          <w:rPr>
            <w:rFonts w:ascii="Times New Roman" w:hAnsi="Times New Roman" w:cs="Times New Roman"/>
          </w:rPr>
          <w:t xml:space="preserve"> Ny</w:t>
        </w:r>
      </w:ins>
      <w:ins w:id="323" w:author="ji appple" w:date="2018-08-07T09:46:00Z">
        <w:r>
          <w:rPr>
            <w:rFonts w:ascii="Times New Roman" w:hAnsi="Times New Roman" w:cs="Times New Roman"/>
          </w:rPr>
          <w:t>blade A., Anandakrishnan, S., Winberry, J.P. &amp; Wilson, T.,</w:t>
        </w:r>
      </w:ins>
      <w:ins w:id="324" w:author="ji appple" w:date="2018-08-07T09:45:00Z">
        <w:r w:rsidRPr="007B04A6">
          <w:rPr>
            <w:rFonts w:ascii="Times New Roman" w:hAnsi="Times New Roman" w:cs="Times New Roman"/>
          </w:rPr>
          <w:t xml:space="preserve"> 2014</w:t>
        </w:r>
        <w:r w:rsidR="00F3357B" w:rsidRPr="00F3357B">
          <w:rPr>
            <w:rFonts w:ascii="Times New Roman" w:hAnsi="Times New Roman" w:cs="Times New Roman"/>
            <w:rPrChange w:id="325" w:author="ji appple" w:date="2018-08-07T09:45:00Z">
              <w:rPr>
                <w:rFonts w:ascii="Arial" w:hAnsi="Arial" w:cs="Arial"/>
                <w:kern w:val="0"/>
                <w:sz w:val="26"/>
                <w:szCs w:val="26"/>
              </w:rPr>
            </w:rPrChange>
          </w:rPr>
          <w:t>. The crust</w:t>
        </w:r>
        <w:r w:rsidR="00376792">
          <w:rPr>
            <w:rFonts w:ascii="Times New Roman" w:hAnsi="Times New Roman" w:cs="Times New Roman"/>
          </w:rPr>
          <w:t xml:space="preserve">al thickness of </w:t>
        </w:r>
      </w:ins>
      <w:ins w:id="326" w:author="ji appple" w:date="2018-08-07T17:20:00Z">
        <w:r w:rsidR="00376792">
          <w:rPr>
            <w:rFonts w:ascii="Times New Roman" w:hAnsi="Times New Roman" w:cs="Times New Roman" w:hint="eastAsia"/>
          </w:rPr>
          <w:t>W</w:t>
        </w:r>
      </w:ins>
      <w:ins w:id="327" w:author="ji appple" w:date="2018-08-07T09:45:00Z">
        <w:r w:rsidR="00376792">
          <w:rPr>
            <w:rFonts w:ascii="Times New Roman" w:hAnsi="Times New Roman" w:cs="Times New Roman"/>
          </w:rPr>
          <w:t xml:space="preserve">est </w:t>
        </w:r>
      </w:ins>
      <w:ins w:id="328" w:author="ji appple" w:date="2018-08-07T17:20:00Z">
        <w:r w:rsidR="00376792">
          <w:rPr>
            <w:rFonts w:ascii="Times New Roman" w:hAnsi="Times New Roman" w:cs="Times New Roman" w:hint="eastAsia"/>
          </w:rPr>
          <w:t>A</w:t>
        </w:r>
      </w:ins>
      <w:ins w:id="329" w:author="ji appple" w:date="2018-08-07T09:45:00Z">
        <w:r w:rsidR="006B61FC" w:rsidRPr="006B61FC">
          <w:rPr>
            <w:rFonts w:ascii="Times New Roman" w:hAnsi="Times New Roman" w:cs="Times New Roman"/>
          </w:rPr>
          <w:t>ntarctica,</w:t>
        </w:r>
        <w:r w:rsidR="00F3357B" w:rsidRPr="00F3357B">
          <w:rPr>
            <w:rFonts w:ascii="Times New Roman" w:hAnsi="Times New Roman" w:cs="Times New Roman"/>
            <w:rPrChange w:id="330" w:author="ji appple" w:date="2018-08-07T09:45:00Z">
              <w:rPr>
                <w:rFonts w:ascii="Arial" w:hAnsi="Arial" w:cs="Arial"/>
                <w:kern w:val="0"/>
                <w:sz w:val="26"/>
                <w:szCs w:val="26"/>
              </w:rPr>
            </w:rPrChange>
          </w:rPr>
          <w:t xml:space="preserve"> </w:t>
        </w:r>
      </w:ins>
      <w:ins w:id="331" w:author="ji appple" w:date="2018-08-07T09:47:00Z">
        <w:r w:rsidR="00CF38F5" w:rsidRPr="00DD107A">
          <w:rPr>
            <w:rFonts w:ascii="Times New Roman" w:hAnsi="Times New Roman" w:cs="Times New Roman"/>
            <w:i/>
          </w:rPr>
          <w:t>J. Geophys. Res.</w:t>
        </w:r>
        <w:r w:rsidR="00CF38F5" w:rsidRPr="00E55D07">
          <w:rPr>
            <w:rFonts w:ascii="Times New Roman" w:hAnsi="Times New Roman" w:cs="Times New Roman"/>
            <w:i/>
          </w:rPr>
          <w:t>: Solid Earth</w:t>
        </w:r>
      </w:ins>
      <w:ins w:id="332" w:author="ji appple" w:date="2018-08-07T09:45:00Z">
        <w:r w:rsidR="00F3357B" w:rsidRPr="00F3357B">
          <w:rPr>
            <w:rFonts w:ascii="Times New Roman" w:hAnsi="Times New Roman" w:cs="Times New Roman"/>
            <w:rPrChange w:id="333" w:author="ji appple" w:date="2018-08-07T09:45:00Z">
              <w:rPr>
                <w:rFonts w:ascii="Arial" w:hAnsi="Arial" w:cs="Arial"/>
                <w:i/>
                <w:iCs/>
                <w:kern w:val="0"/>
                <w:sz w:val="26"/>
                <w:szCs w:val="26"/>
              </w:rPr>
            </w:rPrChange>
          </w:rPr>
          <w:t>, 119</w:t>
        </w:r>
        <w:r w:rsidR="00BA4FAC" w:rsidRPr="00BA4FAC">
          <w:rPr>
            <w:rFonts w:ascii="Times New Roman" w:hAnsi="Times New Roman" w:cs="Times New Roman"/>
          </w:rPr>
          <w:t>, 1</w:t>
        </w:r>
        <w:r w:rsidR="00BA4FAC" w:rsidRPr="004A110A">
          <w:rPr>
            <w:rFonts w:ascii="Times New Roman" w:hAnsi="Times New Roman" w:cs="Times New Roman"/>
          </w:rPr>
          <w:t>-18</w:t>
        </w:r>
        <w:r w:rsidR="00F3357B" w:rsidRPr="00F3357B">
          <w:rPr>
            <w:rFonts w:ascii="Times New Roman" w:hAnsi="Times New Roman" w:cs="Times New Roman"/>
            <w:rPrChange w:id="334" w:author="ji appple" w:date="2018-08-07T09:45:00Z">
              <w:rPr>
                <w:rFonts w:ascii="Arial" w:hAnsi="Arial" w:cs="Arial"/>
                <w:kern w:val="0"/>
                <w:sz w:val="26"/>
                <w:szCs w:val="26"/>
              </w:rPr>
            </w:rPrChange>
          </w:rPr>
          <w:t>.</w:t>
        </w:r>
      </w:ins>
    </w:p>
    <w:p w14:paraId="0EA1C63E"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Clift, P. &amp; Lin, J., 2001. Preferential mantle lithospheric extension under the South China margin, </w:t>
      </w:r>
      <w:r w:rsidRPr="00E55D07">
        <w:rPr>
          <w:rFonts w:ascii="Times New Roman" w:hAnsi="Times New Roman" w:cs="Times New Roman"/>
          <w:i/>
        </w:rPr>
        <w:t>Marine and Petroleum Geology,</w:t>
      </w:r>
      <w:r w:rsidRPr="00E55D07">
        <w:rPr>
          <w:rFonts w:ascii="Times New Roman" w:hAnsi="Times New Roman" w:cs="Times New Roman"/>
        </w:rPr>
        <w:t xml:space="preserve"> 18, 929–945.</w:t>
      </w:r>
    </w:p>
    <w:p w14:paraId="6F3F028D"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Clift, P., Lin, J. &amp; Barckhausen, U., 2002. Evidence of low flexural rigidity and low viscosity lower continental crust during continental break-up in the South China Sea, </w:t>
      </w:r>
      <w:r w:rsidRPr="00E55D07">
        <w:rPr>
          <w:rFonts w:ascii="Times New Roman" w:hAnsi="Times New Roman" w:cs="Times New Roman"/>
          <w:i/>
        </w:rPr>
        <w:t>Marine and Petroleum Geology,</w:t>
      </w:r>
      <w:r w:rsidRPr="00E55D07">
        <w:rPr>
          <w:rFonts w:ascii="Times New Roman" w:hAnsi="Times New Roman" w:cs="Times New Roman"/>
        </w:rPr>
        <w:t xml:space="preserve"> 19, 951–970.</w:t>
      </w:r>
    </w:p>
    <w:p w14:paraId="5F51C6BE" w14:textId="5F572C60"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Cooper, A.K., Davey, F.J. &amp; Behrendt, J.C., 1987. Seismic stratigraphy and structure of the Victoria Land basin, western Ross Sea, Antarctica</w:t>
      </w:r>
      <w:r>
        <w:rPr>
          <w:rFonts w:ascii="Times New Roman" w:hAnsi="Times New Roman" w:cs="Times New Roman"/>
        </w:rPr>
        <w:t>,</w:t>
      </w:r>
      <w:r w:rsidRPr="00E55D07">
        <w:rPr>
          <w:rFonts w:ascii="Times New Roman" w:hAnsi="Times New Roman" w:cs="Times New Roman"/>
        </w:rPr>
        <w:t xml:space="preserve"> </w:t>
      </w:r>
      <w:r w:rsidRPr="006C30A8">
        <w:rPr>
          <w:rFonts w:ascii="Times New Roman" w:hAnsi="Times New Roman" w:cs="Times New Roman"/>
        </w:rPr>
        <w:t>in</w:t>
      </w:r>
      <w:r w:rsidRPr="00E55D07">
        <w:rPr>
          <w:rFonts w:ascii="Times New Roman" w:hAnsi="Times New Roman" w:cs="Times New Roman"/>
          <w:i/>
        </w:rPr>
        <w:t xml:space="preserve"> The Antarctic Continental Margin: Geology and Geophysics of the Western Ross Sea</w:t>
      </w:r>
      <w:r w:rsidRPr="00E55D07">
        <w:rPr>
          <w:rFonts w:ascii="Times New Roman" w:hAnsi="Times New Roman" w:cs="Times New Roman"/>
        </w:rPr>
        <w:t xml:space="preserve">, pp. 27–76, eds. Cooper, A.K. &amp; Davey, </w:t>
      </w:r>
      <w:r w:rsidRPr="00E55D07">
        <w:rPr>
          <w:rFonts w:ascii="Times New Roman" w:hAnsi="Times New Roman" w:cs="Times New Roman"/>
        </w:rPr>
        <w:lastRenderedPageBreak/>
        <w:t>F.J.</w:t>
      </w:r>
      <w:r>
        <w:rPr>
          <w:rFonts w:ascii="Times New Roman" w:hAnsi="Times New Roman" w:cs="Times New Roman"/>
        </w:rPr>
        <w:t>,</w:t>
      </w:r>
      <w:r w:rsidRPr="00E55D07">
        <w:rPr>
          <w:rFonts w:ascii="Times New Roman" w:hAnsi="Times New Roman" w:cs="Times New Roman"/>
        </w:rPr>
        <w:t xml:space="preserve"> Circum-Pacific Council for Energy and Mineral Resources.</w:t>
      </w:r>
    </w:p>
    <w:p w14:paraId="5F425A09" w14:textId="1FBEDE53"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Coren, F., Marson, I., Štoka, M. &amp; Zanolla, C., 1994. </w:t>
      </w:r>
      <w:bookmarkStart w:id="335" w:name="OLE_LINK1"/>
      <w:bookmarkStart w:id="336" w:name="OLE_LINK2"/>
      <w:r w:rsidRPr="00E55D07">
        <w:rPr>
          <w:rFonts w:ascii="Times New Roman" w:hAnsi="Times New Roman" w:cs="Times New Roman"/>
        </w:rPr>
        <w:t>Computation of the Moho depths from gravity data in the Ross Sea (A</w:t>
      </w:r>
      <w:r>
        <w:rPr>
          <w:rFonts w:ascii="Times New Roman" w:hAnsi="Times New Roman" w:cs="Times New Roman"/>
        </w:rPr>
        <w:t>ntarctica),</w:t>
      </w:r>
      <w:r w:rsidRPr="00E55D07">
        <w:rPr>
          <w:rFonts w:ascii="Times New Roman" w:hAnsi="Times New Roman" w:cs="Times New Roman"/>
        </w:rPr>
        <w:t xml:space="preserve"> </w:t>
      </w:r>
      <w:bookmarkEnd w:id="335"/>
      <w:bookmarkEnd w:id="336"/>
      <w:r w:rsidR="006D22CE">
        <w:rPr>
          <w:rFonts w:ascii="Times New Roman" w:hAnsi="Times New Roman" w:cs="Times New Roman"/>
        </w:rPr>
        <w:t xml:space="preserve">in </w:t>
      </w:r>
      <w:r w:rsidRPr="008F3DF7">
        <w:rPr>
          <w:rFonts w:ascii="Times New Roman" w:hAnsi="Times New Roman" w:cs="Times New Roman"/>
          <w:i/>
        </w:rPr>
        <w:t>Gravity and Geoid IAGS</w:t>
      </w:r>
      <w:r w:rsidRPr="000759E5">
        <w:rPr>
          <w:rFonts w:ascii="Times New Roman" w:hAnsi="Times New Roman" w:cs="Times New Roman"/>
        </w:rPr>
        <w:t>,</w:t>
      </w:r>
      <w:r w:rsidRPr="00E55D07">
        <w:rPr>
          <w:rFonts w:ascii="Times New Roman" w:hAnsi="Times New Roman" w:cs="Times New Roman"/>
        </w:rPr>
        <w:t xml:space="preserve"> </w:t>
      </w:r>
      <w:r>
        <w:rPr>
          <w:rFonts w:ascii="Times New Roman" w:hAnsi="Times New Roman" w:cs="Times New Roman"/>
        </w:rPr>
        <w:t xml:space="preserve">Vol. 113, </w:t>
      </w:r>
      <w:r w:rsidRPr="00E55D07">
        <w:rPr>
          <w:rFonts w:ascii="Times New Roman" w:hAnsi="Times New Roman" w:cs="Times New Roman"/>
        </w:rPr>
        <w:t>pp. 278–285</w:t>
      </w:r>
      <w:r>
        <w:rPr>
          <w:rFonts w:ascii="Times New Roman" w:hAnsi="Times New Roman" w:cs="Times New Roman"/>
        </w:rPr>
        <w:t>,</w:t>
      </w:r>
      <w:r w:rsidR="006D22CE">
        <w:rPr>
          <w:rFonts w:ascii="Times New Roman" w:hAnsi="Times New Roman" w:cs="Times New Roman"/>
        </w:rPr>
        <w:t xml:space="preserve"> eds. </w:t>
      </w:r>
      <w:r w:rsidR="006D22CE" w:rsidRPr="006D22CE">
        <w:rPr>
          <w:rFonts w:ascii="Times New Roman" w:hAnsi="Times New Roman" w:cs="Times New Roman"/>
        </w:rPr>
        <w:t>Sünkel</w:t>
      </w:r>
      <w:r w:rsidR="006D22CE">
        <w:rPr>
          <w:rFonts w:ascii="Times New Roman" w:hAnsi="Times New Roman" w:cs="Times New Roman"/>
        </w:rPr>
        <w:t>,</w:t>
      </w:r>
      <w:r w:rsidR="006D22CE" w:rsidRPr="006D22CE">
        <w:rPr>
          <w:rFonts w:ascii="Times New Roman" w:hAnsi="Times New Roman" w:cs="Times New Roman"/>
        </w:rPr>
        <w:t xml:space="preserve"> H., Marson</w:t>
      </w:r>
      <w:r w:rsidR="006D22CE">
        <w:rPr>
          <w:rFonts w:ascii="Times New Roman" w:hAnsi="Times New Roman" w:cs="Times New Roman"/>
        </w:rPr>
        <w:t>,</w:t>
      </w:r>
      <w:r w:rsidR="006D22CE" w:rsidRPr="006D22CE">
        <w:rPr>
          <w:rFonts w:ascii="Times New Roman" w:hAnsi="Times New Roman" w:cs="Times New Roman"/>
        </w:rPr>
        <w:t xml:space="preserve"> I.</w:t>
      </w:r>
      <w:r w:rsidR="006D22CE">
        <w:rPr>
          <w:rFonts w:ascii="Times New Roman" w:hAnsi="Times New Roman" w:cs="Times New Roman"/>
        </w:rPr>
        <w:t>,</w:t>
      </w:r>
      <w:r>
        <w:rPr>
          <w:rFonts w:ascii="Times New Roman" w:hAnsi="Times New Roman" w:cs="Times New Roman"/>
        </w:rPr>
        <w:t xml:space="preserve"> </w:t>
      </w:r>
      <w:r w:rsidRPr="00E55D07">
        <w:rPr>
          <w:rFonts w:ascii="Times New Roman" w:hAnsi="Times New Roman" w:cs="Times New Roman"/>
        </w:rPr>
        <w:t>Springer.</w:t>
      </w:r>
    </w:p>
    <w:p w14:paraId="0F850482" w14:textId="7A6871A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Cowie, P.A. &amp; Karner, G.D., 1990. Gravity effect of sediment compaction: examples from the North Sea and the Rhine Graben, </w:t>
      </w:r>
      <w:r w:rsidR="003A5A74" w:rsidRPr="003A5A74">
        <w:rPr>
          <w:rFonts w:ascii="Times New Roman" w:hAnsi="Times New Roman" w:cs="Times New Roman"/>
          <w:i/>
        </w:rPr>
        <w:t>Earth Planet. Sci. Lett.</w:t>
      </w:r>
      <w:r w:rsidRPr="00E55D07">
        <w:rPr>
          <w:rFonts w:ascii="Times New Roman" w:hAnsi="Times New Roman" w:cs="Times New Roman"/>
          <w:i/>
        </w:rPr>
        <w:t>,</w:t>
      </w:r>
      <w:r w:rsidRPr="00E55D07">
        <w:rPr>
          <w:rFonts w:ascii="Times New Roman" w:hAnsi="Times New Roman" w:cs="Times New Roman"/>
        </w:rPr>
        <w:t xml:space="preserve"> 99, 141–153.</w:t>
      </w:r>
    </w:p>
    <w:p w14:paraId="7D0A9EA7"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Crosby, A.G., White, N.J., Edwards, G.R.H., Thompson, M., Corfield, R. &amp; Mackay, L., 2011. Evolution of deep-water rifted margins: testing depth-dependent extensional models, </w:t>
      </w:r>
      <w:r w:rsidRPr="00E55D07">
        <w:rPr>
          <w:rFonts w:ascii="Times New Roman" w:hAnsi="Times New Roman" w:cs="Times New Roman"/>
          <w:i/>
        </w:rPr>
        <w:t>Tectonics,</w:t>
      </w:r>
      <w:r w:rsidRPr="00E55D07">
        <w:rPr>
          <w:rFonts w:ascii="Times New Roman" w:hAnsi="Times New Roman" w:cs="Times New Roman"/>
        </w:rPr>
        <w:t xml:space="preserve"> 30, TC1004.</w:t>
      </w:r>
    </w:p>
    <w:p w14:paraId="1B756C0C" w14:textId="5D1B7282"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Damaske, D., Läufer, A.L., Goldmann, F., Möller, H.D. &amp; Lisker, F., 2007. Magnetic anomalies northeast of Cape Adare, northern Victoria L</w:t>
      </w:r>
      <w:r w:rsidR="00BE07BE" w:rsidRPr="00E55D07">
        <w:rPr>
          <w:rFonts w:ascii="Times New Roman" w:hAnsi="Times New Roman" w:cs="Times New Roman"/>
        </w:rPr>
        <w:t>northeast of Cape Adare, northern Victoria La</w:t>
      </w:r>
      <w:r w:rsidRPr="00E55D07">
        <w:rPr>
          <w:rFonts w:ascii="Times New Roman" w:hAnsi="Times New Roman" w:cs="Times New Roman"/>
        </w:rPr>
        <w:t>and (Antarctica), and thei</w:t>
      </w:r>
      <w:r>
        <w:rPr>
          <w:rFonts w:ascii="Times New Roman" w:hAnsi="Times New Roman" w:cs="Times New Roman"/>
        </w:rPr>
        <w:t>r relation to onshore structure,</w:t>
      </w:r>
      <w:r w:rsidRPr="00E55D07">
        <w:rPr>
          <w:rFonts w:ascii="Times New Roman" w:hAnsi="Times New Roman" w:cs="Times New Roman"/>
        </w:rPr>
        <w:t xml:space="preserve"> </w:t>
      </w:r>
      <w:r w:rsidRPr="004E3951">
        <w:rPr>
          <w:rFonts w:ascii="Times New Roman" w:hAnsi="Times New Roman" w:cs="Times New Roman"/>
        </w:rPr>
        <w:t xml:space="preserve">in </w:t>
      </w:r>
      <w:r>
        <w:rPr>
          <w:rFonts w:ascii="Times New Roman" w:hAnsi="Times New Roman" w:cs="Times New Roman"/>
          <w:i/>
        </w:rPr>
        <w:t>Proceedings of the 10th ISAES</w:t>
      </w:r>
      <w:r w:rsidRPr="004E3951">
        <w:rPr>
          <w:rFonts w:ascii="Times New Roman" w:hAnsi="Times New Roman" w:cs="Times New Roman"/>
        </w:rPr>
        <w:t>,</w:t>
      </w:r>
      <w:r w:rsidRPr="00E55D07">
        <w:rPr>
          <w:rFonts w:ascii="Times New Roman" w:hAnsi="Times New Roman" w:cs="Times New Roman"/>
        </w:rPr>
        <w:t xml:space="preserve"> pp. 5, e</w:t>
      </w:r>
      <w:r>
        <w:rPr>
          <w:rFonts w:ascii="Times New Roman" w:hAnsi="Times New Roman" w:cs="Times New Roman"/>
        </w:rPr>
        <w:t>ds. Cooper, A.K. &amp; Raymond, C.</w:t>
      </w:r>
      <w:r w:rsidRPr="00E55D07">
        <w:rPr>
          <w:rFonts w:ascii="Times New Roman" w:hAnsi="Times New Roman" w:cs="Times New Roman"/>
        </w:rPr>
        <w:t>R</w:t>
      </w:r>
      <w:r>
        <w:rPr>
          <w:rFonts w:ascii="Times New Roman" w:hAnsi="Times New Roman" w:cs="Times New Roman"/>
        </w:rPr>
        <w:t xml:space="preserve">., </w:t>
      </w:r>
      <w:r w:rsidRPr="004E3951">
        <w:rPr>
          <w:rFonts w:ascii="Times New Roman" w:hAnsi="Times New Roman" w:cs="Times New Roman"/>
        </w:rPr>
        <w:t>USGS Open-File Report 2007-1047, Short Research Paper 016</w:t>
      </w:r>
      <w:r w:rsidRPr="00E55D07">
        <w:rPr>
          <w:rFonts w:ascii="Times New Roman" w:hAnsi="Times New Roman" w:cs="Times New Roman"/>
        </w:rPr>
        <w:t>.</w:t>
      </w:r>
    </w:p>
    <w:p w14:paraId="02BEDA1C" w14:textId="34FF07EB"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Danesi, S. &amp; Morelli, A., 2001. Structure of the upper mantle under the Antarctic Plate from surface wave tomography, </w:t>
      </w:r>
      <w:r w:rsidR="00DD107A" w:rsidRPr="00DD107A">
        <w:rPr>
          <w:rFonts w:ascii="Times New Roman" w:hAnsi="Times New Roman" w:cs="Times New Roman"/>
          <w:i/>
        </w:rPr>
        <w:t>Geophys. Res. Lett.</w:t>
      </w:r>
      <w:r w:rsidRPr="00E55D07">
        <w:rPr>
          <w:rFonts w:ascii="Times New Roman" w:hAnsi="Times New Roman" w:cs="Times New Roman"/>
          <w:i/>
        </w:rPr>
        <w:t>,</w:t>
      </w:r>
      <w:r w:rsidRPr="00E55D07">
        <w:rPr>
          <w:rFonts w:ascii="Times New Roman" w:hAnsi="Times New Roman" w:cs="Times New Roman"/>
        </w:rPr>
        <w:t xml:space="preserve"> 28, 4395–4398.</w:t>
      </w:r>
    </w:p>
    <w:p w14:paraId="6EC21E2A" w14:textId="2F3C5E69"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Davey, F.J. &amp; Brancolini, G., 1995. The Late Mesozoic and Cenozoic structural setting of the Ross Sea region</w:t>
      </w:r>
      <w:r>
        <w:rPr>
          <w:rFonts w:ascii="Times New Roman" w:hAnsi="Times New Roman" w:cs="Times New Roman"/>
        </w:rPr>
        <w:t>,</w:t>
      </w:r>
      <w:r w:rsidRPr="00E55D07">
        <w:rPr>
          <w:rFonts w:ascii="Times New Roman" w:hAnsi="Times New Roman" w:cs="Times New Roman"/>
        </w:rPr>
        <w:t xml:space="preserve"> </w:t>
      </w:r>
      <w:r w:rsidRPr="006C30A8">
        <w:rPr>
          <w:rFonts w:ascii="Times New Roman" w:hAnsi="Times New Roman" w:cs="Times New Roman"/>
        </w:rPr>
        <w:t>in</w:t>
      </w:r>
      <w:r w:rsidRPr="00E55D07">
        <w:rPr>
          <w:rFonts w:ascii="Times New Roman" w:hAnsi="Times New Roman" w:cs="Times New Roman"/>
          <w:i/>
        </w:rPr>
        <w:t xml:space="preserve"> Geology and Seismic Stratigraphy of the Antarctic Margin</w:t>
      </w:r>
      <w:r w:rsidRPr="000A65D5">
        <w:rPr>
          <w:rFonts w:ascii="Times New Roman" w:hAnsi="Times New Roman" w:cs="Times New Roman"/>
        </w:rPr>
        <w:t>,</w:t>
      </w:r>
      <w:r w:rsidRPr="00E55D07">
        <w:rPr>
          <w:rFonts w:ascii="Times New Roman" w:hAnsi="Times New Roman" w:cs="Times New Roman"/>
        </w:rPr>
        <w:t xml:space="preserve"> pp. 167–182, eds. Cooper, A.K., Barker, P.F. &amp; Brancolini, G.</w:t>
      </w:r>
      <w:r>
        <w:rPr>
          <w:rFonts w:ascii="Times New Roman" w:hAnsi="Times New Roman" w:cs="Times New Roman"/>
        </w:rPr>
        <w:t>,</w:t>
      </w:r>
      <w:r w:rsidRPr="000A65D5">
        <w:rPr>
          <w:rFonts w:ascii="Times New Roman" w:hAnsi="Times New Roman" w:cs="Times New Roman"/>
        </w:rPr>
        <w:t xml:space="preserve"> Antarctic Res</w:t>
      </w:r>
      <w:r>
        <w:rPr>
          <w:rFonts w:ascii="Times New Roman" w:hAnsi="Times New Roman" w:cs="Times New Roman"/>
        </w:rPr>
        <w:t>earch</w:t>
      </w:r>
      <w:r w:rsidRPr="000A65D5">
        <w:rPr>
          <w:rFonts w:ascii="Times New Roman" w:hAnsi="Times New Roman" w:cs="Times New Roman"/>
        </w:rPr>
        <w:t xml:space="preserve"> Ser</w:t>
      </w:r>
      <w:r>
        <w:rPr>
          <w:rFonts w:ascii="Times New Roman" w:hAnsi="Times New Roman" w:cs="Times New Roman"/>
        </w:rPr>
        <w:t>ies</w:t>
      </w:r>
      <w:r w:rsidRPr="000A65D5">
        <w:rPr>
          <w:rFonts w:ascii="Times New Roman" w:hAnsi="Times New Roman" w:cs="Times New Roman"/>
        </w:rPr>
        <w:t xml:space="preserve"> 68,</w:t>
      </w:r>
      <w:r>
        <w:rPr>
          <w:rFonts w:ascii="Times New Roman" w:hAnsi="Times New Roman" w:cs="Times New Roman"/>
        </w:rPr>
        <w:t xml:space="preserve"> </w:t>
      </w:r>
      <w:r w:rsidRPr="00E55D07">
        <w:rPr>
          <w:rFonts w:ascii="Times New Roman" w:hAnsi="Times New Roman" w:cs="Times New Roman"/>
        </w:rPr>
        <w:t>AGU.</w:t>
      </w:r>
    </w:p>
    <w:p w14:paraId="280C21BB" w14:textId="6D6C80BE" w:rsidR="00176F90" w:rsidRDefault="00176F90" w:rsidP="00176F90">
      <w:pPr>
        <w:pStyle w:val="EndNoteBibliography"/>
        <w:spacing w:line="480" w:lineRule="auto"/>
        <w:ind w:left="785" w:hangingChars="327" w:hanging="785"/>
        <w:contextualSpacing/>
        <w:rPr>
          <w:ins w:id="337" w:author="ji appple" w:date="2018-08-07T10:28:00Z"/>
          <w:rFonts w:ascii="Times New Roman" w:hAnsi="Times New Roman" w:cs="Times New Roman"/>
        </w:rPr>
      </w:pPr>
      <w:r w:rsidRPr="00E55D07">
        <w:rPr>
          <w:rFonts w:ascii="Times New Roman" w:hAnsi="Times New Roman" w:cs="Times New Roman"/>
        </w:rPr>
        <w:lastRenderedPageBreak/>
        <w:t>Davis, M. &amp; Kusznir, N.J., 2004. Depth-dependent lithospheric stretching at rifted con</w:t>
      </w:r>
      <w:r>
        <w:rPr>
          <w:rFonts w:ascii="Times New Roman" w:hAnsi="Times New Roman" w:cs="Times New Roman"/>
        </w:rPr>
        <w:t>tinental margins,</w:t>
      </w:r>
      <w:r w:rsidRPr="00E55D07">
        <w:rPr>
          <w:rFonts w:ascii="Times New Roman" w:hAnsi="Times New Roman" w:cs="Times New Roman"/>
        </w:rPr>
        <w:t xml:space="preserve"> </w:t>
      </w:r>
      <w:r w:rsidRPr="006C30A8">
        <w:rPr>
          <w:rFonts w:ascii="Times New Roman" w:hAnsi="Times New Roman" w:cs="Times New Roman"/>
        </w:rPr>
        <w:t>in</w:t>
      </w:r>
      <w:r w:rsidRPr="00E55D07">
        <w:rPr>
          <w:rFonts w:ascii="Times New Roman" w:hAnsi="Times New Roman" w:cs="Times New Roman"/>
          <w:i/>
        </w:rPr>
        <w:t xml:space="preserve"> Proceedings of the NSF Rifted Margins Theoretical Institute</w:t>
      </w:r>
      <w:r w:rsidRPr="00E55D07">
        <w:rPr>
          <w:rFonts w:ascii="Times New Roman" w:hAnsi="Times New Roman" w:cs="Times New Roman"/>
        </w:rPr>
        <w:t>, pp. 92–137, ed. Karner, G.D.</w:t>
      </w:r>
      <w:r>
        <w:rPr>
          <w:rFonts w:ascii="Times New Roman" w:hAnsi="Times New Roman" w:cs="Times New Roman"/>
        </w:rPr>
        <w:t>,</w:t>
      </w:r>
      <w:r w:rsidRPr="00E55D07">
        <w:rPr>
          <w:rFonts w:ascii="Times New Roman" w:hAnsi="Times New Roman" w:cs="Times New Roman"/>
        </w:rPr>
        <w:t xml:space="preserve"> Columbia University Press.</w:t>
      </w:r>
    </w:p>
    <w:p w14:paraId="7996FD62" w14:textId="2049CB56" w:rsidR="00B40A38" w:rsidRPr="00E55D07" w:rsidRDefault="00B40A38" w:rsidP="00176F90">
      <w:pPr>
        <w:pStyle w:val="EndNoteBibliography"/>
        <w:spacing w:line="480" w:lineRule="auto"/>
        <w:ind w:left="785" w:hangingChars="327" w:hanging="785"/>
        <w:contextualSpacing/>
        <w:rPr>
          <w:rFonts w:ascii="Times New Roman" w:hAnsi="Times New Roman" w:cs="Times New Roman"/>
        </w:rPr>
      </w:pPr>
      <w:ins w:id="338" w:author="ji appple" w:date="2018-08-07T10:29:00Z">
        <w:r w:rsidRPr="00B40A38">
          <w:rPr>
            <w:rFonts w:ascii="Times New Roman" w:hAnsi="Times New Roman" w:cs="Times New Roman"/>
          </w:rPr>
          <w:t>Decesari, R.C., Wilson,</w:t>
        </w:r>
      </w:ins>
      <w:ins w:id="339" w:author="ji appple" w:date="2018-08-07T10:30:00Z">
        <w:r w:rsidRPr="00B40A38">
          <w:rPr>
            <w:rFonts w:ascii="Times New Roman" w:hAnsi="Times New Roman" w:cs="Times New Roman"/>
          </w:rPr>
          <w:t xml:space="preserve"> D.S.</w:t>
        </w:r>
        <w:r>
          <w:rPr>
            <w:rFonts w:ascii="Times New Roman" w:hAnsi="Times New Roman" w:cs="Times New Roman"/>
          </w:rPr>
          <w:t>,</w:t>
        </w:r>
      </w:ins>
      <w:ins w:id="340" w:author="ji appple" w:date="2018-08-07T10:29:00Z">
        <w:r w:rsidRPr="00B40A38">
          <w:rPr>
            <w:rFonts w:ascii="Times New Roman" w:hAnsi="Times New Roman" w:cs="Times New Roman"/>
          </w:rPr>
          <w:t xml:space="preserve"> Luyendyk</w:t>
        </w:r>
      </w:ins>
      <w:ins w:id="341" w:author="ji appple" w:date="2018-08-07T10:30:00Z">
        <w:r>
          <w:rPr>
            <w:rFonts w:ascii="Times New Roman" w:hAnsi="Times New Roman" w:cs="Times New Roman"/>
          </w:rPr>
          <w:t>,</w:t>
        </w:r>
        <w:r w:rsidRPr="00B40A38">
          <w:rPr>
            <w:rFonts w:ascii="Times New Roman" w:hAnsi="Times New Roman" w:cs="Times New Roman"/>
          </w:rPr>
          <w:t xml:space="preserve"> B.P.</w:t>
        </w:r>
      </w:ins>
      <w:ins w:id="342" w:author="ji appple" w:date="2018-08-07T10:29:00Z">
        <w:r>
          <w:rPr>
            <w:rFonts w:ascii="Times New Roman" w:hAnsi="Times New Roman" w:cs="Times New Roman"/>
          </w:rPr>
          <w:t xml:space="preserve"> &amp;</w:t>
        </w:r>
      </w:ins>
      <w:ins w:id="343" w:author="ji appple" w:date="2018-08-07T10:30:00Z">
        <w:r>
          <w:rPr>
            <w:rFonts w:ascii="Times New Roman" w:hAnsi="Times New Roman" w:cs="Times New Roman"/>
          </w:rPr>
          <w:t xml:space="preserve"> </w:t>
        </w:r>
      </w:ins>
      <w:ins w:id="344" w:author="ji appple" w:date="2018-08-07T10:29:00Z">
        <w:r w:rsidRPr="00B40A38">
          <w:rPr>
            <w:rFonts w:ascii="Times New Roman" w:hAnsi="Times New Roman" w:cs="Times New Roman"/>
          </w:rPr>
          <w:t>Faulkner</w:t>
        </w:r>
      </w:ins>
      <w:ins w:id="345" w:author="ji appple" w:date="2018-08-07T10:30:00Z">
        <w:r>
          <w:rPr>
            <w:rFonts w:ascii="Times New Roman" w:hAnsi="Times New Roman" w:cs="Times New Roman"/>
          </w:rPr>
          <w:t>,</w:t>
        </w:r>
        <w:r w:rsidRPr="00B40A38">
          <w:rPr>
            <w:rFonts w:ascii="Times New Roman" w:hAnsi="Times New Roman" w:cs="Times New Roman"/>
          </w:rPr>
          <w:t xml:space="preserve"> M.</w:t>
        </w:r>
        <w:r>
          <w:rPr>
            <w:rFonts w:ascii="Times New Roman" w:hAnsi="Times New Roman" w:cs="Times New Roman"/>
          </w:rPr>
          <w:t>,</w:t>
        </w:r>
      </w:ins>
      <w:ins w:id="346" w:author="ji appple" w:date="2018-08-07T10:29:00Z">
        <w:r>
          <w:rPr>
            <w:rFonts w:ascii="Times New Roman" w:hAnsi="Times New Roman" w:cs="Times New Roman"/>
          </w:rPr>
          <w:t xml:space="preserve"> 2007.</w:t>
        </w:r>
        <w:r w:rsidRPr="00B40A38">
          <w:rPr>
            <w:rFonts w:ascii="Times New Roman" w:hAnsi="Times New Roman" w:cs="Times New Roman"/>
          </w:rPr>
          <w:t xml:space="preserve"> Cretaceous and Tertiary extension throughout the Ross Sea, Antarctica, in Antarctica: A Keystone in a Changing World – Online Proceedings of the  0th ISAES, edited by A.K. Cooper and C.R. Raymond et al., USGS Open-File Report 2007-1047, Short Research Paper 098, 6 p.</w:t>
        </w:r>
      </w:ins>
    </w:p>
    <w:p w14:paraId="7476BFB3" w14:textId="77777777" w:rsidR="00176F90" w:rsidRDefault="00176F90" w:rsidP="00176F90">
      <w:pPr>
        <w:pStyle w:val="EndNoteBibliography"/>
        <w:spacing w:line="480" w:lineRule="auto"/>
        <w:ind w:left="785" w:hangingChars="327" w:hanging="785"/>
        <w:contextualSpacing/>
        <w:rPr>
          <w:ins w:id="347" w:author="ji appple" w:date="2018-08-07T11:05:00Z"/>
          <w:rFonts w:ascii="Times New Roman" w:hAnsi="Times New Roman" w:cs="Times New Roman"/>
        </w:rPr>
      </w:pPr>
      <w:r w:rsidRPr="00E55D07">
        <w:rPr>
          <w:rFonts w:ascii="Times New Roman" w:hAnsi="Times New Roman" w:cs="Times New Roman"/>
        </w:rPr>
        <w:t xml:space="preserve">Deng, Y., Zhang, Z., Badal, J. &amp; Fan, W., 2014. 3-D density structure under South China constrained by seismic velocity and gravity data, </w:t>
      </w:r>
      <w:r w:rsidRPr="00E55D07">
        <w:rPr>
          <w:rFonts w:ascii="Times New Roman" w:hAnsi="Times New Roman" w:cs="Times New Roman"/>
          <w:i/>
        </w:rPr>
        <w:t>Tectonophysics,</w:t>
      </w:r>
      <w:r w:rsidRPr="00E55D07">
        <w:rPr>
          <w:rFonts w:ascii="Times New Roman" w:hAnsi="Times New Roman" w:cs="Times New Roman"/>
        </w:rPr>
        <w:t xml:space="preserve"> 627, 159–170.</w:t>
      </w:r>
    </w:p>
    <w:p w14:paraId="6FA8FACC" w14:textId="1867366E" w:rsidR="00B800D5" w:rsidRPr="00E55D07" w:rsidRDefault="00B800D5" w:rsidP="00176F90">
      <w:pPr>
        <w:pStyle w:val="EndNoteBibliography"/>
        <w:spacing w:line="480" w:lineRule="auto"/>
        <w:ind w:left="785" w:hangingChars="327" w:hanging="785"/>
        <w:contextualSpacing/>
        <w:rPr>
          <w:rFonts w:ascii="Times New Roman" w:hAnsi="Times New Roman" w:cs="Times New Roman"/>
        </w:rPr>
      </w:pPr>
      <w:ins w:id="348" w:author="ji appple" w:date="2018-08-07T11:05:00Z">
        <w:r>
          <w:rPr>
            <w:rFonts w:ascii="Times New Roman" w:hAnsi="Times New Roman" w:cs="Times New Roman"/>
          </w:rPr>
          <w:t>Della</w:t>
        </w:r>
      </w:ins>
      <w:ins w:id="349" w:author="ji appple" w:date="2018-08-07T11:07:00Z">
        <w:r w:rsidR="001F0680">
          <w:rPr>
            <w:rFonts w:ascii="Times New Roman" w:hAnsi="Times New Roman" w:cs="Times New Roman"/>
          </w:rPr>
          <w:t xml:space="preserve"> V</w:t>
        </w:r>
      </w:ins>
      <w:ins w:id="350" w:author="ji appple" w:date="2018-08-07T11:11:00Z">
        <w:r w:rsidR="00661051">
          <w:rPr>
            <w:rFonts w:ascii="Times New Roman" w:hAnsi="Times New Roman" w:cs="Times New Roman"/>
          </w:rPr>
          <w:t>edova,</w:t>
        </w:r>
      </w:ins>
      <w:ins w:id="351" w:author="ji appple" w:date="2018-08-07T11:07:00Z">
        <w:r w:rsidR="00661051">
          <w:rPr>
            <w:rFonts w:ascii="Times New Roman" w:hAnsi="Times New Roman" w:cs="Times New Roman"/>
          </w:rPr>
          <w:t xml:space="preserve"> </w:t>
        </w:r>
        <w:r w:rsidR="00A353F5">
          <w:rPr>
            <w:rFonts w:ascii="Times New Roman" w:hAnsi="Times New Roman" w:cs="Times New Roman"/>
          </w:rPr>
          <w:t>B., Pellis, G., Lawver, L.A. &amp;</w:t>
        </w:r>
      </w:ins>
      <w:ins w:id="352" w:author="ji appple" w:date="2018-08-07T11:13:00Z">
        <w:r w:rsidR="00A353F5">
          <w:rPr>
            <w:rFonts w:ascii="Times New Roman" w:hAnsi="Times New Roman" w:cs="Times New Roman"/>
          </w:rPr>
          <w:t xml:space="preserve"> Bran</w:t>
        </w:r>
      </w:ins>
      <w:ins w:id="353" w:author="ji appple" w:date="2018-08-07T11:14:00Z">
        <w:r w:rsidR="00A353F5">
          <w:rPr>
            <w:rFonts w:ascii="Times New Roman" w:hAnsi="Times New Roman" w:cs="Times New Roman"/>
          </w:rPr>
          <w:t>colini, G.,</w:t>
        </w:r>
      </w:ins>
      <w:ins w:id="354" w:author="ji appple" w:date="2018-08-07T11:07:00Z">
        <w:r w:rsidR="001F0680">
          <w:rPr>
            <w:rFonts w:ascii="Times New Roman" w:hAnsi="Times New Roman" w:cs="Times New Roman"/>
          </w:rPr>
          <w:t xml:space="preserve"> 1992. Heat flow and active tectonics of the wetsern Ross Sea, in Yoshida,</w:t>
        </w:r>
      </w:ins>
      <w:ins w:id="355" w:author="ji appple" w:date="2018-08-07T11:11:00Z">
        <w:r w:rsidR="00661051">
          <w:rPr>
            <w:rFonts w:ascii="Times New Roman" w:hAnsi="Times New Roman" w:cs="Times New Roman"/>
          </w:rPr>
          <w:t xml:space="preserve"> Y., Kaminuma, K. &amp; Sh</w:t>
        </w:r>
      </w:ins>
      <w:ins w:id="356" w:author="ji appple" w:date="2018-08-07T11:12:00Z">
        <w:r w:rsidR="00661051">
          <w:rPr>
            <w:rFonts w:ascii="Times New Roman" w:hAnsi="Times New Roman" w:cs="Times New Roman"/>
          </w:rPr>
          <w:t xml:space="preserve">iraishi, K. (eds) </w:t>
        </w:r>
        <w:r w:rsidR="00661051" w:rsidRPr="00661051">
          <w:rPr>
            <w:rFonts w:ascii="Times New Roman" w:hAnsi="Times New Roman" w:cs="Times New Roman"/>
            <w:i/>
            <w:rPrChange w:id="357" w:author="ji appple" w:date="2018-08-07T11:13:00Z">
              <w:rPr>
                <w:rFonts w:ascii="Times New Roman" w:hAnsi="Times New Roman" w:cs="Times New Roman"/>
              </w:rPr>
            </w:rPrChange>
          </w:rPr>
          <w:t>Recent Progress in Antarctic Earth Science</w:t>
        </w:r>
        <w:r w:rsidR="00661051">
          <w:rPr>
            <w:rFonts w:ascii="Times New Roman" w:hAnsi="Times New Roman" w:cs="Times New Roman"/>
          </w:rPr>
          <w:t>. Tokyto: Terra Scientific, pp.</w:t>
        </w:r>
      </w:ins>
      <w:ins w:id="358" w:author="ji appple" w:date="2018-08-07T11:13:00Z">
        <w:r w:rsidR="00661051">
          <w:rPr>
            <w:rFonts w:ascii="Times New Roman" w:hAnsi="Times New Roman" w:cs="Times New Roman"/>
          </w:rPr>
          <w:t xml:space="preserve"> 627-637.</w:t>
        </w:r>
      </w:ins>
    </w:p>
    <w:p w14:paraId="0AA51BC9"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Ding, W., Franke, D., Li, J. &amp; Steuer, S., 2013. Seismic stratigraphy and tectonic structure from a composite multi-channel seismic profile across the entire Dangerous Grounds, South China Sea, </w:t>
      </w:r>
      <w:r w:rsidRPr="00E55D07">
        <w:rPr>
          <w:rFonts w:ascii="Times New Roman" w:hAnsi="Times New Roman" w:cs="Times New Roman"/>
          <w:i/>
        </w:rPr>
        <w:t>Tectonophysics,</w:t>
      </w:r>
      <w:r w:rsidRPr="00E55D07">
        <w:rPr>
          <w:rFonts w:ascii="Times New Roman" w:hAnsi="Times New Roman" w:cs="Times New Roman"/>
        </w:rPr>
        <w:t xml:space="preserve"> 582, 162–176.</w:t>
      </w:r>
    </w:p>
    <w:p w14:paraId="7B2794C1" w14:textId="059CB958"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Driscoll, N.W. &amp; Karner, G.D., 1998. Lower crustal extension across the Northern Carnarvon basin, Australia: evidence for an eastward dipping detachment,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103, 4975–4991.</w:t>
      </w:r>
    </w:p>
    <w:p w14:paraId="3882ACCB" w14:textId="07232385"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Dyment, J., Arkani-Hamed, J. &amp; Ghods, A., 1997. Contribution of serpentinized ultramafics to marine magnetic anomalies at slow and intermediate spreading centres: insights from the </w:t>
      </w:r>
      <w:r w:rsidRPr="00E55D07">
        <w:rPr>
          <w:rFonts w:ascii="Times New Roman" w:hAnsi="Times New Roman" w:cs="Times New Roman"/>
        </w:rPr>
        <w:lastRenderedPageBreak/>
        <w:t xml:space="preserve">shape of the anomalies, </w:t>
      </w:r>
      <w:r w:rsidR="00DD107A" w:rsidRPr="00DD107A">
        <w:rPr>
          <w:rFonts w:ascii="Times New Roman" w:hAnsi="Times New Roman" w:cs="Times New Roman"/>
          <w:i/>
        </w:rPr>
        <w:t>Geophys. J. Int.</w:t>
      </w:r>
      <w:r w:rsidRPr="00E55D07">
        <w:rPr>
          <w:rFonts w:ascii="Times New Roman" w:hAnsi="Times New Roman" w:cs="Times New Roman"/>
          <w:i/>
        </w:rPr>
        <w:t>,</w:t>
      </w:r>
      <w:r w:rsidRPr="00E55D07">
        <w:rPr>
          <w:rFonts w:ascii="Times New Roman" w:hAnsi="Times New Roman" w:cs="Times New Roman"/>
        </w:rPr>
        <w:t xml:space="preserve"> 129, 691–701.</w:t>
      </w:r>
    </w:p>
    <w:p w14:paraId="082BCB2E" w14:textId="1E9D4485"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Engen, Ø., Frazer, L.N., Wessel, P. &amp; Faleide, J.I., 2006. Prediction of sediment thickness in the Norwegian-Greenland Sea from gravity inversion,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111, B11403.</w:t>
      </w:r>
    </w:p>
    <w:p w14:paraId="131E589D" w14:textId="38851563" w:rsidR="00176F90" w:rsidRPr="00E55D07" w:rsidDel="008F3B9A" w:rsidRDefault="00176F90" w:rsidP="00176F90">
      <w:pPr>
        <w:pStyle w:val="EndNoteBibliography"/>
        <w:spacing w:line="480" w:lineRule="auto"/>
        <w:ind w:left="785" w:hangingChars="327" w:hanging="785"/>
        <w:contextualSpacing/>
        <w:rPr>
          <w:del w:id="359" w:author="ji appple" w:date="2018-07-25T11:08:00Z"/>
          <w:rFonts w:ascii="Times New Roman" w:hAnsi="Times New Roman" w:cs="Times New Roman"/>
        </w:rPr>
      </w:pPr>
      <w:del w:id="360" w:author="ji appple" w:date="2018-07-25T11:08:00Z">
        <w:r w:rsidRPr="00E55D07" w:rsidDel="008F3B9A">
          <w:rPr>
            <w:rFonts w:ascii="Times New Roman" w:hAnsi="Times New Roman" w:cs="Times New Roman"/>
          </w:rPr>
          <w:delText xml:space="preserve">Ferré, E.C., Friedman, S.A., Martín-Hernández, F., Feinberg, J.M., Till, J.L., Ionov, D.A. &amp; Conder, J.A., 2014. Eight good reasons why the uppermost mantle could be magnetic, </w:delText>
        </w:r>
        <w:r w:rsidRPr="00E55D07" w:rsidDel="008F3B9A">
          <w:rPr>
            <w:rFonts w:ascii="Times New Roman" w:hAnsi="Times New Roman" w:cs="Times New Roman"/>
            <w:i/>
          </w:rPr>
          <w:delText>Tectonophysics,</w:delText>
        </w:r>
        <w:r w:rsidRPr="00E55D07" w:rsidDel="008F3B9A">
          <w:rPr>
            <w:rFonts w:ascii="Times New Roman" w:hAnsi="Times New Roman" w:cs="Times New Roman"/>
          </w:rPr>
          <w:delText xml:space="preserve"> 624-625, 3–14.</w:delText>
        </w:r>
      </w:del>
    </w:p>
    <w:p w14:paraId="0E3A3BA8" w14:textId="02EFB48D"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Fitzgerald, P.G., Sandiford, M., Barrett, P.J. &amp; Gleadow, A.J.W., 1986. Asymmetric extension associated with uplift and subsidence in the Transantarctic Mountains and Ross Embayment, </w:t>
      </w:r>
      <w:r w:rsidR="003A5A74" w:rsidRPr="003A5A74">
        <w:rPr>
          <w:rFonts w:ascii="Times New Roman" w:hAnsi="Times New Roman" w:cs="Times New Roman"/>
          <w:i/>
        </w:rPr>
        <w:t>Earth Planet. Sci. Lett.</w:t>
      </w:r>
      <w:r w:rsidRPr="00E55D07">
        <w:rPr>
          <w:rFonts w:ascii="Times New Roman" w:hAnsi="Times New Roman" w:cs="Times New Roman"/>
          <w:i/>
        </w:rPr>
        <w:t>,</w:t>
      </w:r>
      <w:r w:rsidRPr="00E55D07">
        <w:rPr>
          <w:rFonts w:ascii="Times New Roman" w:hAnsi="Times New Roman" w:cs="Times New Roman"/>
        </w:rPr>
        <w:t xml:space="preserve"> 81, 67–78.</w:t>
      </w:r>
    </w:p>
    <w:p w14:paraId="6B0F4D7B" w14:textId="4BA57EA9"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Granot, R., Cande, S.C., Stock, J.M., Davey, F.J. &amp; Clayton, R.W., 2010. Postspreading rifting in the Adare Basin, Antarctica: regional tectonic consequences, </w:t>
      </w:r>
      <w:r w:rsidR="00B82D27" w:rsidRPr="00B82D27">
        <w:rPr>
          <w:rFonts w:ascii="Times New Roman" w:hAnsi="Times New Roman" w:cs="Times New Roman"/>
          <w:i/>
        </w:rPr>
        <w:t>Geochem. Geophys. Geosyst.</w:t>
      </w:r>
      <w:r w:rsidRPr="00E55D07">
        <w:rPr>
          <w:rFonts w:ascii="Times New Roman" w:hAnsi="Times New Roman" w:cs="Times New Roman"/>
          <w:i/>
        </w:rPr>
        <w:t>,</w:t>
      </w:r>
      <w:r w:rsidRPr="00E55D07">
        <w:rPr>
          <w:rFonts w:ascii="Times New Roman" w:hAnsi="Times New Roman" w:cs="Times New Roman"/>
        </w:rPr>
        <w:t xml:space="preserve"> 11, Q08005.</w:t>
      </w:r>
    </w:p>
    <w:p w14:paraId="451C6364"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GRAV3D, 2013. </w:t>
      </w:r>
      <w:r w:rsidRPr="00E55D07">
        <w:rPr>
          <w:rFonts w:ascii="Times New Roman" w:hAnsi="Times New Roman" w:cs="Times New Roman"/>
          <w:i/>
        </w:rPr>
        <w:t>A Program Library for Forward Modelling and Inversion of Gravity Data over 3D Structures</w:t>
      </w:r>
      <w:r w:rsidRPr="008019E1">
        <w:rPr>
          <w:rFonts w:ascii="Times New Roman" w:hAnsi="Times New Roman" w:cs="Times New Roman"/>
        </w:rPr>
        <w:t>,</w:t>
      </w:r>
      <w:r>
        <w:rPr>
          <w:rFonts w:ascii="Times New Roman" w:hAnsi="Times New Roman" w:cs="Times New Roman"/>
          <w:i/>
        </w:rPr>
        <w:t xml:space="preserve"> </w:t>
      </w:r>
      <w:r w:rsidRPr="008019E1">
        <w:rPr>
          <w:rFonts w:ascii="Times New Roman" w:hAnsi="Times New Roman" w:cs="Times New Roman"/>
        </w:rPr>
        <w:t>Version 5.0 UBC- Geophysical Inversion Facility, Department of Earth and Ocean Science,</w:t>
      </w:r>
      <w:r w:rsidRPr="00E55D07">
        <w:rPr>
          <w:rFonts w:ascii="Times New Roman" w:hAnsi="Times New Roman" w:cs="Times New Roman"/>
        </w:rPr>
        <w:t xml:space="preserve"> University of British Columbia.</w:t>
      </w:r>
    </w:p>
    <w:p w14:paraId="6D1DC8F8" w14:textId="3DF0CFE5"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632588">
        <w:rPr>
          <w:rFonts w:ascii="Times New Roman" w:hAnsi="Times New Roman" w:cs="Times New Roman"/>
        </w:rPr>
        <w:t>Hall, J.M., Wilson, T.J. &amp; Henrys, S., 2007. Structure of the central Terror rift, western Ross Sea, Antarctica</w:t>
      </w:r>
      <w:r>
        <w:rPr>
          <w:rFonts w:ascii="Times New Roman" w:hAnsi="Times New Roman" w:cs="Times New Roman"/>
        </w:rPr>
        <w:t>,</w:t>
      </w:r>
      <w:r w:rsidRPr="00632588">
        <w:rPr>
          <w:rFonts w:ascii="Times New Roman" w:hAnsi="Times New Roman" w:cs="Times New Roman"/>
        </w:rPr>
        <w:t xml:space="preserve"> </w:t>
      </w:r>
      <w:r w:rsidRPr="00632588">
        <w:rPr>
          <w:rFonts w:ascii="Times New Roman" w:hAnsi="Times New Roman" w:cs="Times New Roman"/>
          <w:iCs/>
        </w:rPr>
        <w:t>in</w:t>
      </w:r>
      <w:r w:rsidRPr="00632588">
        <w:rPr>
          <w:rFonts w:ascii="Times New Roman" w:hAnsi="Times New Roman" w:cs="Times New Roman"/>
          <w:i/>
          <w:iCs/>
        </w:rPr>
        <w:t xml:space="preserve"> Antarctica: A Keystone in a Changing World – Online Proceedings of the 10th ISAES</w:t>
      </w:r>
      <w:r w:rsidRPr="00632588">
        <w:rPr>
          <w:rFonts w:ascii="Times New Roman" w:hAnsi="Times New Roman" w:cs="Times New Roman"/>
        </w:rPr>
        <w:t>, ed</w:t>
      </w:r>
      <w:r>
        <w:rPr>
          <w:rFonts w:ascii="Times New Roman" w:hAnsi="Times New Roman" w:cs="Times New Roman"/>
        </w:rPr>
        <w:t xml:space="preserve">s Cooper, A.K. &amp; Raymond, C.R., </w:t>
      </w:r>
      <w:r w:rsidRPr="00632588">
        <w:rPr>
          <w:rFonts w:ascii="Times New Roman" w:hAnsi="Times New Roman" w:cs="Times New Roman"/>
        </w:rPr>
        <w:t>USGS Open-file Report 2007–1047, Short Research Paper 108</w:t>
      </w:r>
      <w:r>
        <w:rPr>
          <w:rFonts w:ascii="Times New Roman" w:hAnsi="Times New Roman" w:cs="Times New Roman"/>
        </w:rPr>
        <w:t>.</w:t>
      </w:r>
    </w:p>
    <w:p w14:paraId="2AB3C389"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Hamilton, R.J., Luyendyk, B.P., Sorlien, C.C. &amp; Bartek, L.R., 2001. </w:t>
      </w:r>
      <w:r w:rsidRPr="00A30591">
        <w:rPr>
          <w:rFonts w:ascii="Times New Roman" w:hAnsi="Times New Roman" w:cs="Times New Roman"/>
        </w:rPr>
        <w:t>Cenozoic tectonics of the Cape Roberts rift basin and Transantarctic Mountains front, southwestern Ross Sea, Antarctica</w:t>
      </w:r>
      <w:r>
        <w:rPr>
          <w:rFonts w:ascii="Times New Roman" w:hAnsi="Times New Roman" w:cs="Times New Roman"/>
        </w:rPr>
        <w:t>,</w:t>
      </w:r>
      <w:r w:rsidRPr="00E55D07">
        <w:rPr>
          <w:rFonts w:ascii="Times New Roman" w:hAnsi="Times New Roman" w:cs="Times New Roman"/>
        </w:rPr>
        <w:t xml:space="preserve"> </w:t>
      </w:r>
      <w:r w:rsidRPr="00E55D07">
        <w:rPr>
          <w:rFonts w:ascii="Times New Roman" w:hAnsi="Times New Roman" w:cs="Times New Roman"/>
          <w:i/>
        </w:rPr>
        <w:t>Tectonics,</w:t>
      </w:r>
      <w:r w:rsidRPr="00E55D07">
        <w:rPr>
          <w:rFonts w:ascii="Times New Roman" w:hAnsi="Times New Roman" w:cs="Times New Roman"/>
        </w:rPr>
        <w:t xml:space="preserve"> 20, 325–342.</w:t>
      </w:r>
    </w:p>
    <w:p w14:paraId="4D6138C2" w14:textId="21A5643F" w:rsidR="00176F90" w:rsidRDefault="00176F90" w:rsidP="00176F90">
      <w:pPr>
        <w:pStyle w:val="EndNoteBibliography"/>
        <w:spacing w:line="480" w:lineRule="auto"/>
        <w:ind w:left="785" w:hangingChars="327" w:hanging="785"/>
        <w:contextualSpacing/>
        <w:rPr>
          <w:ins w:id="361" w:author="ji appple" w:date="2018-08-07T16:37:00Z"/>
          <w:rFonts w:ascii="Times New Roman" w:hAnsi="Times New Roman" w:cs="Times New Roman"/>
        </w:rPr>
      </w:pPr>
      <w:r w:rsidRPr="00E55D07">
        <w:rPr>
          <w:rFonts w:ascii="Times New Roman" w:hAnsi="Times New Roman" w:cs="Times New Roman"/>
        </w:rPr>
        <w:lastRenderedPageBreak/>
        <w:t xml:space="preserve">Hansen, S.E., Kenyon, L.M., Graw, J.H., Park, Y. &amp; Nyblade, A.A., 2016. Crustal structure beneath the Northern Transantarctic Mountains and Wilkes Subglacial Basin: implications for tectonic origins,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121, 812–825.</w:t>
      </w:r>
    </w:p>
    <w:p w14:paraId="546EF688" w14:textId="347E158B" w:rsidR="00D23906" w:rsidRPr="00E55D07" w:rsidRDefault="00D23906">
      <w:pPr>
        <w:pStyle w:val="EndNoteBibliography"/>
        <w:spacing w:line="480" w:lineRule="auto"/>
        <w:ind w:left="785" w:hangingChars="327" w:hanging="785"/>
        <w:contextualSpacing/>
        <w:rPr>
          <w:rFonts w:ascii="Times New Roman" w:hAnsi="Times New Roman" w:cs="Times New Roman"/>
        </w:rPr>
        <w:pPrChange w:id="362" w:author="ji appple" w:date="2018-08-07T16:37:00Z">
          <w:pPr>
            <w:pStyle w:val="EndNoteBibliography"/>
            <w:spacing w:line="480" w:lineRule="auto"/>
            <w:ind w:left="850" w:hangingChars="327" w:hanging="850"/>
            <w:contextualSpacing/>
          </w:pPr>
        </w:pPrChange>
      </w:pPr>
      <w:ins w:id="363" w:author="ji appple" w:date="2018-08-07T16:37:00Z">
        <w:r w:rsidRPr="00D23906">
          <w:rPr>
            <w:rFonts w:ascii="Times New Roman" w:hAnsi="Times New Roman" w:cs="Times New Roman"/>
            <w:rPrChange w:id="364" w:author="ji appple" w:date="2018-08-07T16:37:00Z">
              <w:rPr>
                <w:rFonts w:ascii="Arial" w:hAnsi="Arial" w:cs="Arial"/>
                <w:kern w:val="0"/>
                <w:sz w:val="26"/>
                <w:szCs w:val="26"/>
              </w:rPr>
            </w:rPrChange>
          </w:rPr>
          <w:t>Heimann</w:t>
        </w:r>
        <w:r>
          <w:rPr>
            <w:rFonts w:ascii="Times New Roman" w:hAnsi="Times New Roman" w:cs="Times New Roman"/>
          </w:rPr>
          <w:t>.</w:t>
        </w:r>
        <w:r w:rsidRPr="00D23906">
          <w:rPr>
            <w:rFonts w:ascii="Times New Roman" w:hAnsi="Times New Roman" w:cs="Times New Roman"/>
            <w:rPrChange w:id="365" w:author="ji appple" w:date="2018-08-07T16:37:00Z">
              <w:rPr>
                <w:rFonts w:ascii="Arial" w:hAnsi="Arial" w:cs="Arial"/>
                <w:kern w:val="0"/>
                <w:sz w:val="26"/>
                <w:szCs w:val="26"/>
              </w:rPr>
            </w:rPrChange>
          </w:rPr>
          <w:t xml:space="preserve"> A, Fleming</w:t>
        </w:r>
        <w:r>
          <w:rPr>
            <w:rFonts w:ascii="Times New Roman" w:hAnsi="Times New Roman" w:cs="Times New Roman"/>
          </w:rPr>
          <w:t>,</w:t>
        </w:r>
        <w:r w:rsidRPr="00D23906">
          <w:rPr>
            <w:rFonts w:ascii="Times New Roman" w:hAnsi="Times New Roman" w:cs="Times New Roman"/>
          </w:rPr>
          <w:t xml:space="preserve"> T.</w:t>
        </w:r>
        <w:r w:rsidRPr="00D23906">
          <w:rPr>
            <w:rFonts w:ascii="Times New Roman" w:hAnsi="Times New Roman" w:cs="Times New Roman"/>
            <w:rPrChange w:id="366" w:author="ji appple" w:date="2018-08-07T16:37:00Z">
              <w:rPr>
                <w:rFonts w:ascii="Arial" w:hAnsi="Arial" w:cs="Arial"/>
                <w:kern w:val="0"/>
                <w:sz w:val="26"/>
                <w:szCs w:val="26"/>
              </w:rPr>
            </w:rPrChange>
          </w:rPr>
          <w:t>H</w:t>
        </w:r>
        <w:r>
          <w:rPr>
            <w:rFonts w:ascii="Times New Roman" w:hAnsi="Times New Roman" w:cs="Times New Roman"/>
          </w:rPr>
          <w:t>.</w:t>
        </w:r>
        <w:r w:rsidRPr="00D23906">
          <w:rPr>
            <w:rFonts w:ascii="Times New Roman" w:hAnsi="Times New Roman" w:cs="Times New Roman"/>
            <w:rPrChange w:id="367" w:author="ji appple" w:date="2018-08-07T16:37:00Z">
              <w:rPr>
                <w:rFonts w:ascii="Arial" w:hAnsi="Arial" w:cs="Arial"/>
                <w:kern w:val="0"/>
                <w:sz w:val="26"/>
                <w:szCs w:val="26"/>
              </w:rPr>
            </w:rPrChange>
          </w:rPr>
          <w:t>, Elliot</w:t>
        </w:r>
        <w:r>
          <w:rPr>
            <w:rFonts w:ascii="Times New Roman" w:hAnsi="Times New Roman" w:cs="Times New Roman"/>
          </w:rPr>
          <w:t>,</w:t>
        </w:r>
        <w:r w:rsidRPr="00D23906">
          <w:rPr>
            <w:rFonts w:ascii="Times New Roman" w:hAnsi="Times New Roman" w:cs="Times New Roman"/>
          </w:rPr>
          <w:t xml:space="preserve"> D.</w:t>
        </w:r>
        <w:r w:rsidRPr="00D23906">
          <w:rPr>
            <w:rFonts w:ascii="Times New Roman" w:hAnsi="Times New Roman" w:cs="Times New Roman"/>
            <w:rPrChange w:id="368" w:author="ji appple" w:date="2018-08-07T16:37:00Z">
              <w:rPr>
                <w:rFonts w:ascii="Arial" w:hAnsi="Arial" w:cs="Arial"/>
                <w:kern w:val="0"/>
                <w:sz w:val="26"/>
                <w:szCs w:val="26"/>
              </w:rPr>
            </w:rPrChange>
          </w:rPr>
          <w:t>H</w:t>
        </w:r>
        <w:r>
          <w:rPr>
            <w:rFonts w:ascii="Times New Roman" w:hAnsi="Times New Roman" w:cs="Times New Roman"/>
          </w:rPr>
          <w:t>.</w:t>
        </w:r>
      </w:ins>
      <w:ins w:id="369" w:author="ji appple" w:date="2018-08-07T16:38:00Z">
        <w:r>
          <w:rPr>
            <w:rFonts w:ascii="Times New Roman" w:hAnsi="Times New Roman" w:cs="Times New Roman"/>
          </w:rPr>
          <w:t xml:space="preserve"> &amp; Foland, K.A.,</w:t>
        </w:r>
      </w:ins>
      <w:ins w:id="370" w:author="ji appple" w:date="2018-08-07T16:37:00Z">
        <w:r w:rsidRPr="00D23906">
          <w:rPr>
            <w:rFonts w:ascii="Times New Roman" w:hAnsi="Times New Roman" w:cs="Times New Roman"/>
          </w:rPr>
          <w:t xml:space="preserve"> </w:t>
        </w:r>
      </w:ins>
      <w:ins w:id="371" w:author="ji appple" w:date="2018-08-07T16:38:00Z">
        <w:r>
          <w:rPr>
            <w:rFonts w:ascii="Times New Roman" w:hAnsi="Times New Roman" w:cs="Times New Roman"/>
          </w:rPr>
          <w:t xml:space="preserve">1994. </w:t>
        </w:r>
      </w:ins>
      <w:ins w:id="372" w:author="ji appple" w:date="2018-08-07T16:37:00Z">
        <w:r w:rsidRPr="00D23906">
          <w:rPr>
            <w:rFonts w:ascii="Times New Roman" w:hAnsi="Times New Roman" w:cs="Times New Roman"/>
            <w:rPrChange w:id="373" w:author="ji appple" w:date="2018-08-07T16:37:00Z">
              <w:rPr>
                <w:rFonts w:ascii="Arial" w:hAnsi="Arial" w:cs="Arial"/>
                <w:kern w:val="0"/>
                <w:sz w:val="26"/>
                <w:szCs w:val="26"/>
              </w:rPr>
            </w:rPrChange>
          </w:rPr>
          <w:t>A short interval of Jurassic continental flood basalt volcanism in Antarctica as demonstrated by</w:t>
        </w:r>
      </w:ins>
      <w:ins w:id="374" w:author="ji appple" w:date="2018-08-07T16:38:00Z">
        <w:r>
          <w:rPr>
            <w:rFonts w:ascii="Times New Roman" w:hAnsi="Times New Roman" w:cs="Times New Roman"/>
          </w:rPr>
          <w:t xml:space="preserve"> </w:t>
        </w:r>
        <w:r w:rsidRPr="00D23906">
          <w:rPr>
            <w:rFonts w:ascii="Times New Roman" w:hAnsi="Times New Roman" w:cs="Times New Roman"/>
            <w:vertAlign w:val="superscript"/>
            <w:rPrChange w:id="375" w:author="ji appple" w:date="2018-08-07T16:39:00Z">
              <w:rPr>
                <w:rFonts w:ascii="Times New Roman" w:hAnsi="Times New Roman" w:cs="Times New Roman"/>
              </w:rPr>
            </w:rPrChange>
          </w:rPr>
          <w:t>40</w:t>
        </w:r>
        <w:r>
          <w:rPr>
            <w:rFonts w:ascii="Times New Roman" w:hAnsi="Times New Roman" w:cs="Times New Roman"/>
          </w:rPr>
          <w:t>Ar/</w:t>
        </w:r>
        <w:r w:rsidRPr="00D23906">
          <w:rPr>
            <w:rFonts w:ascii="Times New Roman" w:hAnsi="Times New Roman" w:cs="Times New Roman"/>
            <w:vertAlign w:val="superscript"/>
            <w:rPrChange w:id="376" w:author="ji appple" w:date="2018-08-07T16:39:00Z">
              <w:rPr>
                <w:rFonts w:ascii="Times New Roman" w:hAnsi="Times New Roman" w:cs="Times New Roman"/>
              </w:rPr>
            </w:rPrChange>
          </w:rPr>
          <w:t>39</w:t>
        </w:r>
        <w:r>
          <w:rPr>
            <w:rFonts w:ascii="Times New Roman" w:hAnsi="Times New Roman" w:cs="Times New Roman"/>
          </w:rPr>
          <w:t>Ar</w:t>
        </w:r>
      </w:ins>
      <w:ins w:id="377" w:author="ji appple" w:date="2018-08-07T16:37:00Z">
        <w:r w:rsidRPr="00D23906">
          <w:rPr>
            <w:rFonts w:ascii="Times New Roman" w:hAnsi="Times New Roman" w:cs="Times New Roman"/>
          </w:rPr>
          <w:t xml:space="preserve"> geochronology,</w:t>
        </w:r>
        <w:r w:rsidRPr="00D23906">
          <w:rPr>
            <w:rFonts w:ascii="Times New Roman" w:hAnsi="Times New Roman" w:cs="Times New Roman"/>
            <w:rPrChange w:id="378" w:author="ji appple" w:date="2018-08-07T16:37:00Z">
              <w:rPr>
                <w:rFonts w:ascii="Arial" w:hAnsi="Arial" w:cs="Arial"/>
                <w:kern w:val="0"/>
                <w:sz w:val="26"/>
                <w:szCs w:val="26"/>
              </w:rPr>
            </w:rPrChange>
          </w:rPr>
          <w:t xml:space="preserve"> </w:t>
        </w:r>
      </w:ins>
      <w:ins w:id="379" w:author="ji appple" w:date="2018-08-07T16:39:00Z">
        <w:r w:rsidRPr="003A5A74">
          <w:rPr>
            <w:rFonts w:ascii="Times New Roman" w:hAnsi="Times New Roman" w:cs="Times New Roman"/>
            <w:i/>
          </w:rPr>
          <w:t>Earth Planet. Sci. Lett.</w:t>
        </w:r>
        <w:r>
          <w:rPr>
            <w:rFonts w:ascii="Times New Roman" w:hAnsi="Times New Roman" w:cs="Times New Roman"/>
          </w:rPr>
          <w:t xml:space="preserve">, </w:t>
        </w:r>
      </w:ins>
      <w:ins w:id="380" w:author="ji appple" w:date="2018-08-07T16:37:00Z">
        <w:r w:rsidRPr="00D23906">
          <w:rPr>
            <w:rFonts w:ascii="Times New Roman" w:hAnsi="Times New Roman" w:cs="Times New Roman"/>
          </w:rPr>
          <w:t>121</w:t>
        </w:r>
      </w:ins>
      <w:ins w:id="381" w:author="ji appple" w:date="2018-08-07T16:39:00Z">
        <w:r>
          <w:rPr>
            <w:rFonts w:ascii="Times New Roman" w:hAnsi="Times New Roman" w:cs="Times New Roman"/>
          </w:rPr>
          <w:t xml:space="preserve">, </w:t>
        </w:r>
      </w:ins>
      <w:ins w:id="382" w:author="ji appple" w:date="2018-08-07T16:37:00Z">
        <w:r w:rsidRPr="00D23906">
          <w:rPr>
            <w:rFonts w:ascii="Times New Roman" w:hAnsi="Times New Roman" w:cs="Times New Roman"/>
            <w:rPrChange w:id="383" w:author="ji appple" w:date="2018-08-07T16:37:00Z">
              <w:rPr>
                <w:rFonts w:ascii="Arial" w:hAnsi="Arial" w:cs="Arial"/>
                <w:kern w:val="0"/>
                <w:sz w:val="26"/>
                <w:szCs w:val="26"/>
              </w:rPr>
            </w:rPrChange>
          </w:rPr>
          <w:t>19-41.</w:t>
        </w:r>
      </w:ins>
    </w:p>
    <w:p w14:paraId="25CB4A16" w14:textId="293EAD64"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Hole, M.J. &amp; LeMasurier, W.E., 1994. Tectonic controls on the geochemical composition of Cenozoic, mafic alkaline volcanic rocks from West Antarctica, </w:t>
      </w:r>
      <w:r w:rsidR="00B82D27" w:rsidRPr="00B82D27">
        <w:rPr>
          <w:rFonts w:ascii="Times New Roman" w:hAnsi="Times New Roman" w:cs="Times New Roman"/>
          <w:i/>
        </w:rPr>
        <w:t>Contrib. Mineral Petrol.</w:t>
      </w:r>
      <w:r w:rsidRPr="00E55D07">
        <w:rPr>
          <w:rFonts w:ascii="Times New Roman" w:hAnsi="Times New Roman" w:cs="Times New Roman"/>
          <w:i/>
        </w:rPr>
        <w:t>,</w:t>
      </w:r>
      <w:r w:rsidRPr="00E55D07">
        <w:rPr>
          <w:rFonts w:ascii="Times New Roman" w:hAnsi="Times New Roman" w:cs="Times New Roman"/>
        </w:rPr>
        <w:t xml:space="preserve"> 117, 187–202.</w:t>
      </w:r>
    </w:p>
    <w:p w14:paraId="02E5FF25" w14:textId="1DA3F92F" w:rsidR="00176F90" w:rsidRDefault="00176F90" w:rsidP="00176F90">
      <w:pPr>
        <w:pStyle w:val="EndNoteBibliography"/>
        <w:spacing w:line="480" w:lineRule="auto"/>
        <w:ind w:left="785" w:hangingChars="327" w:hanging="785"/>
        <w:contextualSpacing/>
        <w:rPr>
          <w:ins w:id="384" w:author="ji appple" w:date="2018-08-07T10:52:00Z"/>
          <w:rFonts w:ascii="Times New Roman" w:hAnsi="Times New Roman" w:cs="Times New Roman"/>
        </w:rPr>
      </w:pPr>
      <w:r w:rsidRPr="00E55D07">
        <w:rPr>
          <w:rFonts w:ascii="Times New Roman" w:hAnsi="Times New Roman" w:cs="Times New Roman"/>
        </w:rPr>
        <w:t xml:space="preserve">Houtz, R. &amp; Davey, F.J., 1973. Seismic profiler and sonobuoy measurements in Ross Sea, Antarctica, </w:t>
      </w:r>
      <w:r w:rsidR="00DD107A" w:rsidRPr="00DD107A">
        <w:rPr>
          <w:rFonts w:ascii="Times New Roman" w:hAnsi="Times New Roman" w:cs="Times New Roman"/>
          <w:i/>
        </w:rPr>
        <w:t>J. Geophys. Res.</w:t>
      </w:r>
      <w:r w:rsidRPr="00E55D07">
        <w:rPr>
          <w:rFonts w:ascii="Times New Roman" w:hAnsi="Times New Roman" w:cs="Times New Roman"/>
          <w:i/>
        </w:rPr>
        <w:t>,</w:t>
      </w:r>
      <w:r w:rsidRPr="00E55D07">
        <w:rPr>
          <w:rFonts w:ascii="Times New Roman" w:hAnsi="Times New Roman" w:cs="Times New Roman"/>
        </w:rPr>
        <w:t xml:space="preserve"> 78, 3448–3468.</w:t>
      </w:r>
    </w:p>
    <w:p w14:paraId="51E23347" w14:textId="5097DC48" w:rsidR="00304E89" w:rsidRPr="00E55D07" w:rsidRDefault="00304E89" w:rsidP="00176F90">
      <w:pPr>
        <w:pStyle w:val="EndNoteBibliography"/>
        <w:spacing w:line="480" w:lineRule="auto"/>
        <w:ind w:left="785" w:hangingChars="327" w:hanging="785"/>
        <w:contextualSpacing/>
        <w:rPr>
          <w:rFonts w:ascii="Times New Roman" w:hAnsi="Times New Roman" w:cs="Times New Roman"/>
        </w:rPr>
      </w:pPr>
      <w:ins w:id="385" w:author="ji appple" w:date="2018-08-07T10:52:00Z">
        <w:r>
          <w:rPr>
            <w:rFonts w:ascii="Times New Roman" w:hAnsi="Times New Roman" w:cs="Times New Roman"/>
          </w:rPr>
          <w:t>Huerta A.D. &amp; Harry, D.L.,</w:t>
        </w:r>
      </w:ins>
      <w:ins w:id="386" w:author="ji appple" w:date="2018-08-07T10:53:00Z">
        <w:r>
          <w:rPr>
            <w:rFonts w:ascii="Times New Roman" w:hAnsi="Times New Roman" w:cs="Times New Roman"/>
          </w:rPr>
          <w:t xml:space="preserve"> 2007. The transition from diffuse to focused extension: Modeled evolution of the West Antarctic Rift system</w:t>
        </w:r>
        <w:r w:rsidR="00F876F0">
          <w:rPr>
            <w:rFonts w:ascii="Times New Roman" w:hAnsi="Times New Roman" w:cs="Times New Roman"/>
          </w:rPr>
          <w:t xml:space="preserve">, </w:t>
        </w:r>
      </w:ins>
      <w:ins w:id="387" w:author="ji appple" w:date="2018-08-07T10:54:00Z">
        <w:r w:rsidR="00F876F0" w:rsidRPr="003A5A74">
          <w:rPr>
            <w:rFonts w:ascii="Times New Roman" w:hAnsi="Times New Roman" w:cs="Times New Roman"/>
            <w:i/>
          </w:rPr>
          <w:t>Earth Planet. Sci. Lett.</w:t>
        </w:r>
        <w:r w:rsidR="00F876F0" w:rsidRPr="00E55D07">
          <w:rPr>
            <w:rFonts w:ascii="Times New Roman" w:hAnsi="Times New Roman" w:cs="Times New Roman"/>
            <w:i/>
          </w:rPr>
          <w:t>,</w:t>
        </w:r>
        <w:r w:rsidR="00F876F0" w:rsidRPr="00F876F0">
          <w:rPr>
            <w:rFonts w:ascii="Times New Roman" w:hAnsi="Times New Roman" w:cs="Times New Roman"/>
            <w:rPrChange w:id="388" w:author="ji appple" w:date="2018-08-07T10:54:00Z">
              <w:rPr>
                <w:rFonts w:ascii="Times New Roman" w:hAnsi="Times New Roman" w:cs="Times New Roman"/>
                <w:i/>
              </w:rPr>
            </w:rPrChange>
          </w:rPr>
          <w:t xml:space="preserve"> 255, 133-147.</w:t>
        </w:r>
      </w:ins>
    </w:p>
    <w:p w14:paraId="4C79D70D"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Huismans, R. &amp; Beaumont, C., 2011. Depth-dependent extension, two-stage breakup and cratonic underplating at rifted margins, </w:t>
      </w:r>
      <w:r w:rsidRPr="00E55D07">
        <w:rPr>
          <w:rFonts w:ascii="Times New Roman" w:hAnsi="Times New Roman" w:cs="Times New Roman"/>
          <w:i/>
        </w:rPr>
        <w:t>Nature,</w:t>
      </w:r>
      <w:r w:rsidRPr="00E55D07">
        <w:rPr>
          <w:rFonts w:ascii="Times New Roman" w:hAnsi="Times New Roman" w:cs="Times New Roman"/>
        </w:rPr>
        <w:t xml:space="preserve"> 473, 74–78.</w:t>
      </w:r>
    </w:p>
    <w:p w14:paraId="793BF8CB"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Ji, F., Gao, J., Li, F., Shen, Z., Zhang, Q. &amp; Li, Y., 2017. Variations of the effective elastic thickness over the Ross Sea and Transantarctic Mountains and implications for their structure and tectonics, </w:t>
      </w:r>
      <w:r w:rsidRPr="00E55D07">
        <w:rPr>
          <w:rFonts w:ascii="Times New Roman" w:hAnsi="Times New Roman" w:cs="Times New Roman"/>
          <w:i/>
        </w:rPr>
        <w:t>Tectonophysics,</w:t>
      </w:r>
      <w:r w:rsidRPr="00E55D07">
        <w:rPr>
          <w:rFonts w:ascii="Times New Roman" w:hAnsi="Times New Roman" w:cs="Times New Roman"/>
        </w:rPr>
        <w:t xml:space="preserve"> 717, 127–138.</w:t>
      </w:r>
    </w:p>
    <w:p w14:paraId="0CC48A3F" w14:textId="4D71CCE0"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Karner, G.D., Studinger, M. &amp; Bell, R.E., 2005. Gravity anomalies of sedimentary basins and their mechanical implications: application to the Ross Sea basins, West Antarctica, </w:t>
      </w:r>
      <w:r w:rsidR="003A5A74" w:rsidRPr="003A5A74">
        <w:rPr>
          <w:rFonts w:ascii="Times New Roman" w:hAnsi="Times New Roman" w:cs="Times New Roman"/>
          <w:i/>
        </w:rPr>
        <w:t xml:space="preserve">Earth </w:t>
      </w:r>
      <w:r w:rsidR="003A5A74" w:rsidRPr="003A5A74">
        <w:rPr>
          <w:rFonts w:ascii="Times New Roman" w:hAnsi="Times New Roman" w:cs="Times New Roman"/>
          <w:i/>
        </w:rPr>
        <w:lastRenderedPageBreak/>
        <w:t>Planet. Sci. Lett.</w:t>
      </w:r>
      <w:r w:rsidRPr="00E55D07">
        <w:rPr>
          <w:rFonts w:ascii="Times New Roman" w:hAnsi="Times New Roman" w:cs="Times New Roman"/>
          <w:i/>
        </w:rPr>
        <w:t>,</w:t>
      </w:r>
      <w:r w:rsidRPr="00E55D07">
        <w:rPr>
          <w:rFonts w:ascii="Times New Roman" w:hAnsi="Times New Roman" w:cs="Times New Roman"/>
        </w:rPr>
        <w:t xml:space="preserve"> 235, 577–596.</w:t>
      </w:r>
    </w:p>
    <w:p w14:paraId="6AF84829"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Kusznir, N. &amp; Ziegler, P., 1992. The mechanics of continental extension and sedimentary basin formation: a simple-shear/pure-shear flexural cantilever model, </w:t>
      </w:r>
      <w:r w:rsidRPr="00E55D07">
        <w:rPr>
          <w:rFonts w:ascii="Times New Roman" w:hAnsi="Times New Roman" w:cs="Times New Roman"/>
          <w:i/>
        </w:rPr>
        <w:t>Tectonophysics,</w:t>
      </w:r>
      <w:r w:rsidRPr="00E55D07">
        <w:rPr>
          <w:rFonts w:ascii="Times New Roman" w:hAnsi="Times New Roman" w:cs="Times New Roman"/>
        </w:rPr>
        <w:t xml:space="preserve"> 215, 117–131.</w:t>
      </w:r>
    </w:p>
    <w:p w14:paraId="51F52C5A" w14:textId="640451B4"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Lawrence, J.F., Wiens, D.A., Nyblade, A.A., Anandakrishan, S., Shore, P.J. &amp; Voigt, D., 2006b. Upper mantle thermal variations beneath the Transantarctic Mountains inferred from teleseismic S-wave attenuation, </w:t>
      </w:r>
      <w:r w:rsidR="00DD107A" w:rsidRPr="00DD107A">
        <w:rPr>
          <w:rFonts w:ascii="Times New Roman" w:hAnsi="Times New Roman" w:cs="Times New Roman"/>
          <w:i/>
        </w:rPr>
        <w:t>Geophys. Res. Lett.</w:t>
      </w:r>
      <w:r w:rsidRPr="00E55D07">
        <w:rPr>
          <w:rFonts w:ascii="Times New Roman" w:hAnsi="Times New Roman" w:cs="Times New Roman"/>
          <w:i/>
        </w:rPr>
        <w:t>,</w:t>
      </w:r>
      <w:r w:rsidRPr="00E55D07">
        <w:rPr>
          <w:rFonts w:ascii="Times New Roman" w:hAnsi="Times New Roman" w:cs="Times New Roman"/>
        </w:rPr>
        <w:t xml:space="preserve"> 33, L03303.</w:t>
      </w:r>
    </w:p>
    <w:p w14:paraId="45B36245" w14:textId="0C377942"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Lawrence, J.F., Wiens, D.A., Nyblade, A.A., Anandakrishnan, S., Shore, P.J. &amp; Voigt, D., 2006a. Crust and upper mantle structure of the Transantarctic Mountains and surrounding regions from receiver functions, surface waves, and gravity: implications for uplift models, </w:t>
      </w:r>
      <w:r w:rsidR="00B82D27" w:rsidRPr="00B82D27">
        <w:rPr>
          <w:rFonts w:ascii="Times New Roman" w:hAnsi="Times New Roman" w:cs="Times New Roman"/>
          <w:i/>
        </w:rPr>
        <w:t>Geochem. Geophys. Geosyst.</w:t>
      </w:r>
      <w:r w:rsidRPr="00E55D07">
        <w:rPr>
          <w:rFonts w:ascii="Times New Roman" w:hAnsi="Times New Roman" w:cs="Times New Roman"/>
          <w:i/>
        </w:rPr>
        <w:t>,</w:t>
      </w:r>
      <w:r w:rsidRPr="00E55D07">
        <w:rPr>
          <w:rFonts w:ascii="Times New Roman" w:hAnsi="Times New Roman" w:cs="Times New Roman"/>
        </w:rPr>
        <w:t xml:space="preserve"> 7, Q10011.</w:t>
      </w:r>
    </w:p>
    <w:p w14:paraId="0DCDC849"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C.-F., 2011. An integrated geodynamic model of the Nankai subduction zone and neighboring regions from geophysical inversion and modeling, </w:t>
      </w:r>
      <w:r w:rsidRPr="00E55D07">
        <w:rPr>
          <w:rFonts w:ascii="Times New Roman" w:hAnsi="Times New Roman" w:cs="Times New Roman"/>
          <w:i/>
        </w:rPr>
        <w:t>Journal of Geodynamics,</w:t>
      </w:r>
      <w:r w:rsidRPr="00E55D07">
        <w:rPr>
          <w:rFonts w:ascii="Times New Roman" w:hAnsi="Times New Roman" w:cs="Times New Roman"/>
        </w:rPr>
        <w:t xml:space="preserve"> 51, 64–80.</w:t>
      </w:r>
    </w:p>
    <w:p w14:paraId="2A895C7B" w14:textId="0F2060F6"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C.-F., Lu, Y. &amp; Wang, J., 2017. A global reference model of Curie-point depths based on EMAG2, </w:t>
      </w:r>
      <w:r w:rsidRPr="00E55D07">
        <w:rPr>
          <w:rFonts w:ascii="Times New Roman" w:hAnsi="Times New Roman" w:cs="Times New Roman"/>
          <w:i/>
        </w:rPr>
        <w:t>Sci</w:t>
      </w:r>
      <w:r w:rsidR="00B82D27">
        <w:rPr>
          <w:rFonts w:ascii="Times New Roman" w:hAnsi="Times New Roman" w:cs="Times New Roman"/>
          <w:i/>
        </w:rPr>
        <w:t>.</w:t>
      </w:r>
      <w:r w:rsidRPr="00E55D07">
        <w:rPr>
          <w:rFonts w:ascii="Times New Roman" w:hAnsi="Times New Roman" w:cs="Times New Roman"/>
          <w:i/>
        </w:rPr>
        <w:t xml:space="preserve"> Rep</w:t>
      </w:r>
      <w:r w:rsidR="00B82D27">
        <w:rPr>
          <w:rFonts w:ascii="Times New Roman" w:hAnsi="Times New Roman" w:cs="Times New Roman"/>
          <w:i/>
        </w:rPr>
        <w:t>.</w:t>
      </w:r>
      <w:r w:rsidRPr="00E55D07">
        <w:rPr>
          <w:rFonts w:ascii="Times New Roman" w:hAnsi="Times New Roman" w:cs="Times New Roman"/>
          <w:i/>
        </w:rPr>
        <w:t>,</w:t>
      </w:r>
      <w:r w:rsidRPr="00E55D07">
        <w:rPr>
          <w:rFonts w:ascii="Times New Roman" w:hAnsi="Times New Roman" w:cs="Times New Roman"/>
        </w:rPr>
        <w:t xml:space="preserve"> 7, 45129.</w:t>
      </w:r>
    </w:p>
    <w:p w14:paraId="72ADAADB" w14:textId="35A25FF4"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C.-F., Shi, X., Zhou, Z., Li, J., Geng, J. &amp; Chen, B., 2010. Depths to the magnetic layer bottom in the South China Sea area and their tectonic implications, </w:t>
      </w:r>
      <w:r w:rsidR="00DD107A" w:rsidRPr="00DD107A">
        <w:rPr>
          <w:rFonts w:ascii="Times New Roman" w:hAnsi="Times New Roman" w:cs="Times New Roman"/>
          <w:i/>
        </w:rPr>
        <w:t>Geophys. J. Int.</w:t>
      </w:r>
      <w:r w:rsidRPr="00E55D07">
        <w:rPr>
          <w:rFonts w:ascii="Times New Roman" w:hAnsi="Times New Roman" w:cs="Times New Roman"/>
          <w:i/>
        </w:rPr>
        <w:t>,</w:t>
      </w:r>
      <w:r w:rsidRPr="00E55D07">
        <w:rPr>
          <w:rFonts w:ascii="Times New Roman" w:hAnsi="Times New Roman" w:cs="Times New Roman"/>
        </w:rPr>
        <w:t xml:space="preserve"> 182, 1229–1247.</w:t>
      </w:r>
    </w:p>
    <w:p w14:paraId="0B807B0A" w14:textId="41120C31"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C.-F., Wang, J., Lin, J. &amp; Wang, T., 2013. Thermal evolution of the North Atlantic lithosphere: new constraints from magnetic anomaly inversion with a fractal magnetization model, </w:t>
      </w:r>
      <w:r w:rsidR="00B82D27" w:rsidRPr="00B82D27">
        <w:rPr>
          <w:rFonts w:ascii="Times New Roman" w:hAnsi="Times New Roman" w:cs="Times New Roman"/>
          <w:i/>
        </w:rPr>
        <w:lastRenderedPageBreak/>
        <w:t>Geochem. Geophys. Geosyst.</w:t>
      </w:r>
      <w:r w:rsidRPr="00E55D07">
        <w:rPr>
          <w:rFonts w:ascii="Times New Roman" w:hAnsi="Times New Roman" w:cs="Times New Roman"/>
          <w:i/>
        </w:rPr>
        <w:t>,</w:t>
      </w:r>
      <w:r w:rsidRPr="00E55D07">
        <w:rPr>
          <w:rFonts w:ascii="Times New Roman" w:hAnsi="Times New Roman" w:cs="Times New Roman"/>
        </w:rPr>
        <w:t xml:space="preserve"> 14, 5078–5105.</w:t>
      </w:r>
    </w:p>
    <w:p w14:paraId="5AFCDC43"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Y. &amp; Oldenburg, D.W., 1996. 3-D inversion of magnetic data, </w:t>
      </w:r>
      <w:r w:rsidRPr="00E55D07">
        <w:rPr>
          <w:rFonts w:ascii="Times New Roman" w:hAnsi="Times New Roman" w:cs="Times New Roman"/>
          <w:i/>
        </w:rPr>
        <w:t>Geophysics,</w:t>
      </w:r>
      <w:r w:rsidRPr="00E55D07">
        <w:rPr>
          <w:rFonts w:ascii="Times New Roman" w:hAnsi="Times New Roman" w:cs="Times New Roman"/>
        </w:rPr>
        <w:t xml:space="preserve"> 61, 394–408.</w:t>
      </w:r>
    </w:p>
    <w:p w14:paraId="319AE7EF"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 Y. &amp; Oldenburg, D.W., 1998. 3-D inversion of gravity data, </w:t>
      </w:r>
      <w:r w:rsidRPr="00E55D07">
        <w:rPr>
          <w:rFonts w:ascii="Times New Roman" w:hAnsi="Times New Roman" w:cs="Times New Roman"/>
          <w:i/>
        </w:rPr>
        <w:t>Geophysics,</w:t>
      </w:r>
      <w:r w:rsidRPr="00E55D07">
        <w:rPr>
          <w:rFonts w:ascii="Times New Roman" w:hAnsi="Times New Roman" w:cs="Times New Roman"/>
        </w:rPr>
        <w:t xml:space="preserve"> 63, 109–119.</w:t>
      </w:r>
    </w:p>
    <w:p w14:paraId="1EC07D64" w14:textId="6C6A9D39"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Lindeque, A., Gohl, K., Wobbe, F. &amp; Uenzelmann-Neben, G., 2016. Preglacial to glacial sediment thickness grids for the Southern Pacific Margin of West Antarctica, </w:t>
      </w:r>
      <w:r w:rsidR="00B82D27" w:rsidRPr="00B82D27">
        <w:rPr>
          <w:rFonts w:ascii="Times New Roman" w:hAnsi="Times New Roman" w:cs="Times New Roman"/>
          <w:i/>
        </w:rPr>
        <w:t>Geochem. Geophys. Geosyst.</w:t>
      </w:r>
      <w:r w:rsidRPr="00E55D07">
        <w:rPr>
          <w:rFonts w:ascii="Times New Roman" w:hAnsi="Times New Roman" w:cs="Times New Roman"/>
          <w:i/>
        </w:rPr>
        <w:t>,</w:t>
      </w:r>
      <w:r w:rsidRPr="00E55D07">
        <w:rPr>
          <w:rFonts w:ascii="Times New Roman" w:hAnsi="Times New Roman" w:cs="Times New Roman"/>
        </w:rPr>
        <w:t xml:space="preserve"> 17, 4276–4285.</w:t>
      </w:r>
    </w:p>
    <w:p w14:paraId="59971654"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Marson, I., Štoka, M., Velicogna, I., Coren, F. &amp; Zanolla, C., 1997. Gravity, geoid, isostasy and Moho depth in the Ross Sea, Antarctica</w:t>
      </w:r>
      <w:r>
        <w:rPr>
          <w:rFonts w:ascii="Times New Roman" w:hAnsi="Times New Roman" w:cs="Times New Roman"/>
        </w:rPr>
        <w:t>,</w:t>
      </w:r>
      <w:r w:rsidRPr="00E55D07">
        <w:rPr>
          <w:rFonts w:ascii="Times New Roman" w:hAnsi="Times New Roman" w:cs="Times New Roman"/>
        </w:rPr>
        <w:t xml:space="preserve"> </w:t>
      </w:r>
      <w:r w:rsidRPr="00C46C70">
        <w:rPr>
          <w:rFonts w:ascii="Times New Roman" w:hAnsi="Times New Roman" w:cs="Times New Roman"/>
        </w:rPr>
        <w:t>in</w:t>
      </w:r>
      <w:r w:rsidRPr="00E55D07">
        <w:rPr>
          <w:rFonts w:ascii="Times New Roman" w:hAnsi="Times New Roman" w:cs="Times New Roman"/>
          <w:i/>
        </w:rPr>
        <w:t xml:space="preserve"> Gravity, Geoid and Marine Geodesy</w:t>
      </w:r>
      <w:r>
        <w:rPr>
          <w:rFonts w:ascii="Times New Roman" w:hAnsi="Times New Roman" w:cs="Times New Roman"/>
          <w:i/>
        </w:rPr>
        <w:t>,</w:t>
      </w:r>
      <w:r w:rsidRPr="00E55D07">
        <w:rPr>
          <w:rFonts w:ascii="Times New Roman" w:hAnsi="Times New Roman" w:cs="Times New Roman"/>
          <w:i/>
        </w:rPr>
        <w:t xml:space="preserve"> </w:t>
      </w:r>
      <w:r>
        <w:rPr>
          <w:rFonts w:ascii="Times New Roman" w:hAnsi="Times New Roman" w:cs="Times New Roman"/>
        </w:rPr>
        <w:t xml:space="preserve">Vol. 117, </w:t>
      </w:r>
      <w:r w:rsidRPr="00E55D07">
        <w:rPr>
          <w:rFonts w:ascii="Times New Roman" w:hAnsi="Times New Roman" w:cs="Times New Roman"/>
        </w:rPr>
        <w:t>pp. 351–359, eds. Segawa, J., Fujimoto, H. &amp; Okubo, S.</w:t>
      </w:r>
      <w:r>
        <w:rPr>
          <w:rFonts w:ascii="Times New Roman" w:hAnsi="Times New Roman" w:cs="Times New Roman"/>
        </w:rPr>
        <w:t xml:space="preserve">, </w:t>
      </w:r>
      <w:r w:rsidRPr="00C46C70">
        <w:rPr>
          <w:rFonts w:ascii="Times New Roman" w:hAnsi="Times New Roman" w:cs="Times New Roman"/>
        </w:rPr>
        <w:t xml:space="preserve">International </w:t>
      </w:r>
      <w:r>
        <w:rPr>
          <w:rFonts w:ascii="Times New Roman" w:hAnsi="Times New Roman" w:cs="Times New Roman"/>
        </w:rPr>
        <w:t>Association of Geodesy Symposia</w:t>
      </w:r>
      <w:r w:rsidRPr="00C46C70">
        <w:rPr>
          <w:rFonts w:ascii="Times New Roman" w:hAnsi="Times New Roman" w:cs="Times New Roman"/>
        </w:rPr>
        <w:t>,</w:t>
      </w:r>
      <w:r>
        <w:rPr>
          <w:rFonts w:ascii="Times New Roman" w:hAnsi="Times New Roman" w:cs="Times New Roman"/>
        </w:rPr>
        <w:t xml:space="preserve"> Springer </w:t>
      </w:r>
      <w:r w:rsidRPr="00E55D07">
        <w:rPr>
          <w:rFonts w:ascii="Times New Roman" w:hAnsi="Times New Roman" w:cs="Times New Roman"/>
        </w:rPr>
        <w:t>Berlin Heidelberg.</w:t>
      </w:r>
    </w:p>
    <w:p w14:paraId="2403E806" w14:textId="650CF3B3" w:rsidR="0006657B" w:rsidRPr="00E55D07" w:rsidRDefault="00176F90" w:rsidP="009278E2">
      <w:pPr>
        <w:pStyle w:val="EndNoteBibliography"/>
        <w:spacing w:line="480" w:lineRule="auto"/>
        <w:ind w:left="785" w:hangingChars="327" w:hanging="785"/>
        <w:contextualSpacing/>
        <w:rPr>
          <w:rFonts w:ascii="Times New Roman" w:hAnsi="Times New Roman" w:cs="Times New Roman"/>
        </w:rPr>
      </w:pPr>
      <w:del w:id="389" w:author="ji appple" w:date="2018-08-07T16:32:00Z">
        <w:r w:rsidRPr="00E55D07" w:rsidDel="009278E2">
          <w:rPr>
            <w:rFonts w:ascii="Times New Roman" w:hAnsi="Times New Roman" w:cs="Times New Roman"/>
          </w:rPr>
          <w:delText xml:space="preserve">Mayes, C.L., Lawver, L.A. &amp; Sandwell, D.T., 1990. Tectonic history and new isochron chart of the south Pacific, </w:delText>
        </w:r>
        <w:r w:rsidR="00DD107A" w:rsidRPr="00DD107A" w:rsidDel="009278E2">
          <w:rPr>
            <w:rFonts w:ascii="Times New Roman" w:hAnsi="Times New Roman" w:cs="Times New Roman"/>
            <w:i/>
          </w:rPr>
          <w:delText>J. Geophys. Res.</w:delText>
        </w:r>
        <w:r w:rsidRPr="00E55D07" w:rsidDel="009278E2">
          <w:rPr>
            <w:rFonts w:ascii="Times New Roman" w:hAnsi="Times New Roman" w:cs="Times New Roman"/>
            <w:i/>
          </w:rPr>
          <w:delText>,</w:delText>
        </w:r>
        <w:r w:rsidRPr="00E55D07" w:rsidDel="009278E2">
          <w:rPr>
            <w:rFonts w:ascii="Times New Roman" w:hAnsi="Times New Roman" w:cs="Times New Roman"/>
          </w:rPr>
          <w:delText xml:space="preserve"> 95, 8543–8567.</w:delText>
        </w:r>
      </w:del>
      <w:ins w:id="390" w:author="ji appple" w:date="2018-07-03T17:37:00Z">
        <w:r w:rsidR="0006657B" w:rsidRPr="0006657B">
          <w:rPr>
            <w:rFonts w:ascii="Times New Roman" w:hAnsi="Times New Roman" w:cs="Times New Roman"/>
            <w:rPrChange w:id="391" w:author="ji appple" w:date="2018-07-03T17:38:00Z">
              <w:rPr>
                <w:rFonts w:ascii="Arial" w:hAnsi="Arial" w:cs="Arial"/>
                <w:kern w:val="0"/>
                <w:sz w:val="26"/>
                <w:szCs w:val="26"/>
              </w:rPr>
            </w:rPrChange>
          </w:rPr>
          <w:t>Mcfadden</w:t>
        </w:r>
      </w:ins>
      <w:ins w:id="392" w:author="ji appple" w:date="2018-07-03T17:39:00Z">
        <w:r w:rsidR="0006657B">
          <w:rPr>
            <w:rFonts w:ascii="Times New Roman" w:hAnsi="Times New Roman" w:cs="Times New Roman"/>
          </w:rPr>
          <w:t>,</w:t>
        </w:r>
      </w:ins>
      <w:ins w:id="393" w:author="ji appple" w:date="2018-07-03T17:37:00Z">
        <w:r w:rsidR="0006657B" w:rsidRPr="0006657B">
          <w:rPr>
            <w:rFonts w:ascii="Times New Roman" w:hAnsi="Times New Roman" w:cs="Times New Roman"/>
          </w:rPr>
          <w:t xml:space="preserve"> R.</w:t>
        </w:r>
        <w:r w:rsidR="0006657B" w:rsidRPr="0006657B">
          <w:rPr>
            <w:rFonts w:ascii="Times New Roman" w:hAnsi="Times New Roman" w:cs="Times New Roman"/>
            <w:rPrChange w:id="394" w:author="ji appple" w:date="2018-07-03T17:38:00Z">
              <w:rPr>
                <w:rFonts w:ascii="Arial" w:hAnsi="Arial" w:cs="Arial"/>
                <w:kern w:val="0"/>
                <w:sz w:val="26"/>
                <w:szCs w:val="26"/>
              </w:rPr>
            </w:rPrChange>
          </w:rPr>
          <w:t>R</w:t>
        </w:r>
      </w:ins>
      <w:ins w:id="395" w:author="ji appple" w:date="2018-07-03T17:39:00Z">
        <w:r w:rsidR="0006657B">
          <w:rPr>
            <w:rFonts w:ascii="Times New Roman" w:hAnsi="Times New Roman" w:cs="Times New Roman"/>
          </w:rPr>
          <w:t>.</w:t>
        </w:r>
      </w:ins>
      <w:ins w:id="396" w:author="ji appple" w:date="2018-07-03T17:37:00Z">
        <w:r w:rsidR="0006657B" w:rsidRPr="0006657B">
          <w:rPr>
            <w:rFonts w:ascii="Times New Roman" w:hAnsi="Times New Roman" w:cs="Times New Roman"/>
            <w:rPrChange w:id="397" w:author="ji appple" w:date="2018-07-03T17:38:00Z">
              <w:rPr>
                <w:rFonts w:ascii="Arial" w:hAnsi="Arial" w:cs="Arial"/>
                <w:kern w:val="0"/>
                <w:sz w:val="26"/>
                <w:szCs w:val="26"/>
              </w:rPr>
            </w:rPrChange>
          </w:rPr>
          <w:t>, Siddoway</w:t>
        </w:r>
      </w:ins>
      <w:ins w:id="398" w:author="ji appple" w:date="2018-07-03T17:39:00Z">
        <w:r w:rsidR="0006657B">
          <w:rPr>
            <w:rFonts w:ascii="Times New Roman" w:hAnsi="Times New Roman" w:cs="Times New Roman"/>
          </w:rPr>
          <w:t>,</w:t>
        </w:r>
      </w:ins>
      <w:ins w:id="399" w:author="ji appple" w:date="2018-07-03T17:37:00Z">
        <w:r w:rsidR="0006657B" w:rsidRPr="0006657B">
          <w:rPr>
            <w:rFonts w:ascii="Times New Roman" w:hAnsi="Times New Roman" w:cs="Times New Roman"/>
          </w:rPr>
          <w:t xml:space="preserve"> C.</w:t>
        </w:r>
        <w:r w:rsidR="0006657B" w:rsidRPr="0006657B">
          <w:rPr>
            <w:rFonts w:ascii="Times New Roman" w:hAnsi="Times New Roman" w:cs="Times New Roman"/>
            <w:rPrChange w:id="400" w:author="ji appple" w:date="2018-07-03T17:38:00Z">
              <w:rPr>
                <w:rFonts w:ascii="Arial" w:hAnsi="Arial" w:cs="Arial"/>
                <w:kern w:val="0"/>
                <w:sz w:val="26"/>
                <w:szCs w:val="26"/>
              </w:rPr>
            </w:rPrChange>
          </w:rPr>
          <w:t>S</w:t>
        </w:r>
      </w:ins>
      <w:ins w:id="401" w:author="ji appple" w:date="2018-07-03T17:39:00Z">
        <w:r w:rsidR="0006657B">
          <w:rPr>
            <w:rFonts w:ascii="Times New Roman" w:hAnsi="Times New Roman" w:cs="Times New Roman"/>
          </w:rPr>
          <w:t>.</w:t>
        </w:r>
      </w:ins>
      <w:ins w:id="402" w:author="ji appple" w:date="2018-07-03T17:37:00Z">
        <w:r w:rsidR="0006657B" w:rsidRPr="0006657B">
          <w:rPr>
            <w:rFonts w:ascii="Times New Roman" w:hAnsi="Times New Roman" w:cs="Times New Roman"/>
            <w:rPrChange w:id="403" w:author="ji appple" w:date="2018-07-03T17:38:00Z">
              <w:rPr>
                <w:rFonts w:ascii="Arial" w:hAnsi="Arial" w:cs="Arial"/>
                <w:kern w:val="0"/>
                <w:sz w:val="26"/>
                <w:szCs w:val="26"/>
              </w:rPr>
            </w:rPrChange>
          </w:rPr>
          <w:t>, Teyssier</w:t>
        </w:r>
      </w:ins>
      <w:ins w:id="404" w:author="ji appple" w:date="2018-07-03T17:39:00Z">
        <w:r w:rsidR="0006657B">
          <w:rPr>
            <w:rFonts w:ascii="Times New Roman" w:hAnsi="Times New Roman" w:cs="Times New Roman"/>
          </w:rPr>
          <w:t>,</w:t>
        </w:r>
      </w:ins>
      <w:ins w:id="405" w:author="ji appple" w:date="2018-07-03T17:37:00Z">
        <w:r w:rsidR="0006657B" w:rsidRPr="0006657B">
          <w:rPr>
            <w:rFonts w:ascii="Times New Roman" w:hAnsi="Times New Roman" w:cs="Times New Roman"/>
            <w:rPrChange w:id="406" w:author="ji appple" w:date="2018-07-03T17:38:00Z">
              <w:rPr>
                <w:rFonts w:ascii="Arial" w:hAnsi="Arial" w:cs="Arial"/>
                <w:kern w:val="0"/>
                <w:sz w:val="26"/>
                <w:szCs w:val="26"/>
              </w:rPr>
            </w:rPrChange>
          </w:rPr>
          <w:t xml:space="preserve"> C</w:t>
        </w:r>
      </w:ins>
      <w:ins w:id="407" w:author="ji appple" w:date="2018-07-03T17:39:00Z">
        <w:r w:rsidR="0006657B">
          <w:rPr>
            <w:rFonts w:ascii="Times New Roman" w:hAnsi="Times New Roman" w:cs="Times New Roman"/>
          </w:rPr>
          <w:t>. &amp; Fanning, C.M., 2010</w:t>
        </w:r>
      </w:ins>
      <w:ins w:id="408" w:author="ji appple" w:date="2018-07-03T17:38:00Z">
        <w:r w:rsidR="0006657B">
          <w:rPr>
            <w:rFonts w:ascii="Times New Roman" w:hAnsi="Times New Roman" w:cs="Times New Roman"/>
          </w:rPr>
          <w:t xml:space="preserve">. </w:t>
        </w:r>
      </w:ins>
      <w:ins w:id="409" w:author="ji appple" w:date="2018-07-03T17:37:00Z">
        <w:r w:rsidR="0006657B" w:rsidRPr="0006657B">
          <w:rPr>
            <w:rFonts w:ascii="Times New Roman" w:hAnsi="Times New Roman" w:cs="Times New Roman"/>
            <w:rPrChange w:id="410" w:author="ji appple" w:date="2018-07-03T17:38:00Z">
              <w:rPr>
                <w:rFonts w:ascii="Arial" w:hAnsi="Arial" w:cs="Arial"/>
                <w:kern w:val="0"/>
                <w:sz w:val="26"/>
                <w:szCs w:val="26"/>
              </w:rPr>
            </w:rPrChange>
          </w:rPr>
          <w:t>Cretaceous oblique extensional deformation and magma accumulation in the Fosdick Mountains migmatite</w:t>
        </w:r>
      </w:ins>
      <w:ins w:id="411" w:author="ji appple" w:date="2018-07-03T17:40:00Z">
        <w:r w:rsidR="0006657B">
          <w:rPr>
            <w:rFonts w:ascii="Times New Roman" w:hAnsi="Times New Roman" w:cs="Times New Roman"/>
          </w:rPr>
          <w:t>-</w:t>
        </w:r>
      </w:ins>
      <w:ins w:id="412" w:author="ji appple" w:date="2018-07-03T17:37:00Z">
        <w:r w:rsidR="0006657B" w:rsidRPr="0006657B">
          <w:rPr>
            <w:rFonts w:ascii="Times New Roman" w:hAnsi="Times New Roman" w:cs="Times New Roman"/>
            <w:rPrChange w:id="413" w:author="ji appple" w:date="2018-07-03T17:38:00Z">
              <w:rPr>
                <w:rFonts w:ascii="Arial" w:hAnsi="Arial" w:cs="Arial"/>
                <w:kern w:val="0"/>
                <w:sz w:val="26"/>
                <w:szCs w:val="26"/>
              </w:rPr>
            </w:rPrChange>
          </w:rPr>
          <w:t>cored</w:t>
        </w:r>
        <w:r w:rsidR="0006657B" w:rsidRPr="0006657B">
          <w:rPr>
            <w:rFonts w:ascii="Times New Roman" w:hAnsi="Times New Roman" w:cs="Times New Roman"/>
          </w:rPr>
          <w:t xml:space="preserve"> gneiss dome, West Antarctica</w:t>
        </w:r>
        <w:r w:rsidR="0006657B">
          <w:rPr>
            <w:rFonts w:ascii="Times New Roman" w:hAnsi="Times New Roman" w:cs="Times New Roman"/>
          </w:rPr>
          <w:t xml:space="preserve">, </w:t>
        </w:r>
        <w:r w:rsidR="0006657B" w:rsidRPr="0006657B">
          <w:rPr>
            <w:rFonts w:ascii="Times New Roman" w:hAnsi="Times New Roman" w:cs="Times New Roman"/>
            <w:i/>
            <w:rPrChange w:id="414" w:author="ji appple" w:date="2018-07-03T17:39:00Z">
              <w:rPr>
                <w:rFonts w:ascii="Times New Roman" w:hAnsi="Times New Roman" w:cs="Times New Roman"/>
              </w:rPr>
            </w:rPrChange>
          </w:rPr>
          <w:t>Tectonics</w:t>
        </w:r>
        <w:r w:rsidR="0006657B">
          <w:rPr>
            <w:rFonts w:ascii="Times New Roman" w:hAnsi="Times New Roman" w:cs="Times New Roman"/>
          </w:rPr>
          <w:t>,</w:t>
        </w:r>
        <w:r w:rsidR="0006657B" w:rsidRPr="0006657B">
          <w:rPr>
            <w:rFonts w:ascii="Times New Roman" w:hAnsi="Times New Roman" w:cs="Times New Roman"/>
          </w:rPr>
          <w:t xml:space="preserve"> 29</w:t>
        </w:r>
        <w:r w:rsidR="0006657B">
          <w:rPr>
            <w:rFonts w:ascii="Times New Roman" w:hAnsi="Times New Roman" w:cs="Times New Roman"/>
          </w:rPr>
          <w:t xml:space="preserve">, </w:t>
        </w:r>
        <w:r w:rsidR="0006657B" w:rsidRPr="0006657B">
          <w:rPr>
            <w:rFonts w:ascii="Times New Roman" w:hAnsi="Times New Roman" w:cs="Times New Roman"/>
          </w:rPr>
          <w:t>TC</w:t>
        </w:r>
      </w:ins>
      <w:ins w:id="415" w:author="ji appple" w:date="2018-07-03T17:38:00Z">
        <w:r w:rsidR="0006657B">
          <w:rPr>
            <w:rFonts w:ascii="Times New Roman" w:hAnsi="Times New Roman" w:cs="Times New Roman"/>
          </w:rPr>
          <w:t>4022</w:t>
        </w:r>
      </w:ins>
      <w:ins w:id="416" w:author="ji appple" w:date="2018-07-03T17:37:00Z">
        <w:r w:rsidR="0006657B" w:rsidRPr="0006657B">
          <w:rPr>
            <w:rFonts w:ascii="Times New Roman" w:hAnsi="Times New Roman" w:cs="Times New Roman"/>
            <w:rPrChange w:id="417" w:author="ji appple" w:date="2018-07-03T17:38:00Z">
              <w:rPr>
                <w:rFonts w:ascii="Arial" w:hAnsi="Arial" w:cs="Arial"/>
                <w:kern w:val="0"/>
                <w:sz w:val="26"/>
                <w:szCs w:val="26"/>
              </w:rPr>
            </w:rPrChange>
          </w:rPr>
          <w:t>.</w:t>
        </w:r>
      </w:ins>
    </w:p>
    <w:p w14:paraId="0B65763A" w14:textId="0C1AD4AA"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McKenzie, D., 1978. Some remarks on the development of sedimentary basins, </w:t>
      </w:r>
      <w:r w:rsidR="003A5A74" w:rsidRPr="003A5A74">
        <w:rPr>
          <w:rFonts w:ascii="Times New Roman" w:hAnsi="Times New Roman" w:cs="Times New Roman"/>
          <w:i/>
        </w:rPr>
        <w:t>Earth Planet. Sci. Lett.</w:t>
      </w:r>
      <w:r w:rsidRPr="00E55D07">
        <w:rPr>
          <w:rFonts w:ascii="Times New Roman" w:hAnsi="Times New Roman" w:cs="Times New Roman"/>
          <w:i/>
        </w:rPr>
        <w:t>,</w:t>
      </w:r>
      <w:r w:rsidRPr="00E55D07">
        <w:rPr>
          <w:rFonts w:ascii="Times New Roman" w:hAnsi="Times New Roman" w:cs="Times New Roman"/>
        </w:rPr>
        <w:t xml:space="preserve"> 40, 25–32.</w:t>
      </w:r>
    </w:p>
    <w:p w14:paraId="4E7550EF"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Mével, C., 2003. Serpentinization of abyssal peridotites at mid-ocean ridges, </w:t>
      </w:r>
      <w:r w:rsidRPr="00E55D07">
        <w:rPr>
          <w:rFonts w:ascii="Times New Roman" w:hAnsi="Times New Roman" w:cs="Times New Roman"/>
          <w:i/>
        </w:rPr>
        <w:t>Comptes Rendus Geoscience,</w:t>
      </w:r>
      <w:r w:rsidRPr="00E55D07">
        <w:rPr>
          <w:rFonts w:ascii="Times New Roman" w:hAnsi="Times New Roman" w:cs="Times New Roman"/>
        </w:rPr>
        <w:t xml:space="preserve"> 335, 825–852.</w:t>
      </w:r>
    </w:p>
    <w:p w14:paraId="05AEADB4"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Miller, D.J. &amp; Christensen, N.I., 1997. Seismic velocities of lower crustal and upper mantle rocks from the slow-spreading Mid-Atlantic Ridge, south of the Kane Transform zone (MARK)</w:t>
      </w:r>
      <w:r>
        <w:rPr>
          <w:rFonts w:ascii="Times New Roman" w:hAnsi="Times New Roman" w:cs="Times New Roman"/>
        </w:rPr>
        <w:t>,</w:t>
      </w:r>
      <w:r w:rsidRPr="00E55D07">
        <w:rPr>
          <w:rFonts w:ascii="Times New Roman" w:hAnsi="Times New Roman" w:cs="Times New Roman"/>
        </w:rPr>
        <w:t xml:space="preserve"> </w:t>
      </w:r>
      <w:r w:rsidRPr="006252B4">
        <w:rPr>
          <w:rFonts w:ascii="Times New Roman" w:hAnsi="Times New Roman" w:cs="Times New Roman"/>
        </w:rPr>
        <w:t xml:space="preserve">in </w:t>
      </w:r>
      <w:r w:rsidRPr="00E55D07">
        <w:rPr>
          <w:rFonts w:ascii="Times New Roman" w:hAnsi="Times New Roman" w:cs="Times New Roman"/>
          <w:i/>
        </w:rPr>
        <w:t>Proceedings of the Ocean Drilling Program, Scientific Results</w:t>
      </w:r>
      <w:r w:rsidRPr="00E55D07">
        <w:rPr>
          <w:rFonts w:ascii="Times New Roman" w:hAnsi="Times New Roman" w:cs="Times New Roman"/>
        </w:rPr>
        <w:t xml:space="preserve">, </w:t>
      </w:r>
      <w:r>
        <w:rPr>
          <w:rFonts w:ascii="Times New Roman" w:hAnsi="Times New Roman" w:cs="Times New Roman"/>
        </w:rPr>
        <w:t xml:space="preserve">Vol. 153, </w:t>
      </w:r>
      <w:r w:rsidRPr="00E55D07">
        <w:rPr>
          <w:rFonts w:ascii="Times New Roman" w:hAnsi="Times New Roman" w:cs="Times New Roman"/>
        </w:rPr>
        <w:t xml:space="preserve">pp. </w:t>
      </w:r>
      <w:r w:rsidRPr="00E55D07">
        <w:rPr>
          <w:rFonts w:ascii="Times New Roman" w:hAnsi="Times New Roman" w:cs="Times New Roman"/>
        </w:rPr>
        <w:lastRenderedPageBreak/>
        <w:t>437–454, College Station, TX, USA.</w:t>
      </w:r>
    </w:p>
    <w:p w14:paraId="194A93CE" w14:textId="3E81FA42" w:rsidR="00176F90" w:rsidRPr="00E55D07" w:rsidDel="009278E2" w:rsidRDefault="00176F90" w:rsidP="00176F90">
      <w:pPr>
        <w:pStyle w:val="EndNoteBibliography"/>
        <w:spacing w:line="480" w:lineRule="auto"/>
        <w:ind w:left="785" w:hangingChars="327" w:hanging="785"/>
        <w:contextualSpacing/>
        <w:rPr>
          <w:del w:id="418" w:author="ji appple" w:date="2018-08-07T16:32:00Z"/>
          <w:rFonts w:ascii="Times New Roman" w:hAnsi="Times New Roman" w:cs="Times New Roman"/>
        </w:rPr>
      </w:pPr>
      <w:del w:id="419" w:author="ji appple" w:date="2018-08-07T16:32:00Z">
        <w:r w:rsidRPr="00E55D07" w:rsidDel="009278E2">
          <w:rPr>
            <w:rFonts w:ascii="Times New Roman" w:hAnsi="Times New Roman" w:cs="Times New Roman"/>
          </w:rPr>
          <w:delText xml:space="preserve">Molnar, P., Atwater, T., Mammerickx, J. &amp; Smith, S.M., 1975. </w:delText>
        </w:r>
        <w:r w:rsidRPr="000B682A" w:rsidDel="009278E2">
          <w:rPr>
            <w:rFonts w:ascii="Times New Roman" w:hAnsi="Times New Roman" w:cs="Times New Roman"/>
          </w:rPr>
          <w:delText>Magnetic anomalies, bathymetry and the tectonic evolution of the South Pacific since the Late Cretaceous</w:delText>
        </w:r>
        <w:r w:rsidRPr="00E55D07" w:rsidDel="009278E2">
          <w:rPr>
            <w:rFonts w:ascii="Times New Roman" w:hAnsi="Times New Roman" w:cs="Times New Roman"/>
          </w:rPr>
          <w:delText xml:space="preserve">, </w:delText>
        </w:r>
        <w:r w:rsidR="00DD107A" w:rsidRPr="00DD107A" w:rsidDel="009278E2">
          <w:rPr>
            <w:rFonts w:ascii="Times New Roman" w:hAnsi="Times New Roman" w:cs="Times New Roman"/>
            <w:i/>
          </w:rPr>
          <w:delText>Geophys. J. Int.</w:delText>
        </w:r>
        <w:r w:rsidRPr="00E55D07" w:rsidDel="009278E2">
          <w:rPr>
            <w:rFonts w:ascii="Times New Roman" w:hAnsi="Times New Roman" w:cs="Times New Roman"/>
            <w:i/>
          </w:rPr>
          <w:delText>,</w:delText>
        </w:r>
        <w:r w:rsidRPr="00E55D07" w:rsidDel="009278E2">
          <w:rPr>
            <w:rFonts w:ascii="Times New Roman" w:hAnsi="Times New Roman" w:cs="Times New Roman"/>
          </w:rPr>
          <w:delText xml:space="preserve"> 40, 383–420.</w:delText>
        </w:r>
      </w:del>
    </w:p>
    <w:p w14:paraId="5D150F44"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Morin, R.H., Williams, T., Henrys, S.A., Magens, D., Niessen, F. &amp; Hansaraj, D., 2010. </w:t>
      </w:r>
      <w:r w:rsidRPr="000B682A">
        <w:rPr>
          <w:rFonts w:ascii="Times New Roman" w:hAnsi="Times New Roman" w:cs="Times New Roman"/>
        </w:rPr>
        <w:t>Heat flow and hydrologic characteristics at the AND-1B borehole, ANDRILL McMurdo Ice Shelf Project, Antarctica</w:t>
      </w:r>
      <w:r w:rsidRPr="00E55D07">
        <w:rPr>
          <w:rFonts w:ascii="Times New Roman" w:hAnsi="Times New Roman" w:cs="Times New Roman"/>
        </w:rPr>
        <w:t xml:space="preserve">, </w:t>
      </w:r>
      <w:r w:rsidRPr="00E55D07">
        <w:rPr>
          <w:rFonts w:ascii="Times New Roman" w:hAnsi="Times New Roman" w:cs="Times New Roman"/>
          <w:i/>
        </w:rPr>
        <w:t>Geosphere,</w:t>
      </w:r>
      <w:r w:rsidRPr="00E55D07">
        <w:rPr>
          <w:rFonts w:ascii="Times New Roman" w:hAnsi="Times New Roman" w:cs="Times New Roman"/>
        </w:rPr>
        <w:t xml:space="preserve"> 6, 370–378.</w:t>
      </w:r>
    </w:p>
    <w:p w14:paraId="0BF77DD8"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Morley, C.K. &amp; Westaway, R., 2006. </w:t>
      </w:r>
      <w:r w:rsidRPr="000B682A">
        <w:rPr>
          <w:rFonts w:ascii="Times New Roman" w:hAnsi="Times New Roman" w:cs="Times New Roman"/>
        </w:rPr>
        <w:t>Subsidence in the super</w:t>
      </w:r>
      <w:r w:rsidRPr="000B682A">
        <w:rPr>
          <w:rFonts w:ascii="Cambria Math" w:hAnsi="Cambria Math" w:cs="Cambria Math"/>
        </w:rPr>
        <w:t>‐</w:t>
      </w:r>
      <w:r w:rsidRPr="000B682A">
        <w:rPr>
          <w:rFonts w:ascii="Times New Roman" w:hAnsi="Times New Roman" w:cs="Times New Roman"/>
        </w:rPr>
        <w:t>deep Pattani and Malay basins of Southeast Asia: a coupled model incorporating lower</w:t>
      </w:r>
      <w:r w:rsidRPr="000B682A">
        <w:rPr>
          <w:rFonts w:ascii="Cambria Math" w:hAnsi="Cambria Math" w:cs="Cambria Math"/>
        </w:rPr>
        <w:t>‐</w:t>
      </w:r>
      <w:r w:rsidRPr="000B682A">
        <w:rPr>
          <w:rFonts w:ascii="Times New Roman" w:hAnsi="Times New Roman" w:cs="Times New Roman"/>
        </w:rPr>
        <w:t>crustal flow in response to post</w:t>
      </w:r>
      <w:r w:rsidRPr="000B682A">
        <w:rPr>
          <w:rFonts w:ascii="Cambria Math" w:hAnsi="Cambria Math" w:cs="Cambria Math"/>
        </w:rPr>
        <w:t>‐</w:t>
      </w:r>
      <w:r w:rsidRPr="000B682A">
        <w:rPr>
          <w:rFonts w:ascii="Times New Roman" w:hAnsi="Times New Roman" w:cs="Times New Roman"/>
        </w:rPr>
        <w:t>rift sediment loading</w:t>
      </w:r>
      <w:r w:rsidRPr="00E55D07">
        <w:rPr>
          <w:rFonts w:ascii="Times New Roman" w:hAnsi="Times New Roman" w:cs="Times New Roman"/>
        </w:rPr>
        <w:t xml:space="preserve">, </w:t>
      </w:r>
      <w:r w:rsidRPr="00E55D07">
        <w:rPr>
          <w:rFonts w:ascii="Times New Roman" w:hAnsi="Times New Roman" w:cs="Times New Roman"/>
          <w:i/>
        </w:rPr>
        <w:t>Basin Research,</w:t>
      </w:r>
      <w:r w:rsidRPr="00E55D07">
        <w:rPr>
          <w:rFonts w:ascii="Times New Roman" w:hAnsi="Times New Roman" w:cs="Times New Roman"/>
        </w:rPr>
        <w:t xml:space="preserve"> 18, 51–84.</w:t>
      </w:r>
    </w:p>
    <w:p w14:paraId="30A38EA7" w14:textId="375526FB"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Pérez-Gussinyé, M. &amp; Reston, T.J., 2001. Rheological evolution during extension at nonvolcanic rifted margins: onset of serpentinization and development of detachments leading to continental breakup,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106, 3961–3975.</w:t>
      </w:r>
    </w:p>
    <w:p w14:paraId="0DA46594"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Prasanna, H.M.I., Chen, W. &amp; İz, H.B., 2013. High resolution local Moho determination using gravity inversion: a case study in Sri Lanka, </w:t>
      </w:r>
      <w:r w:rsidRPr="00E55D07">
        <w:rPr>
          <w:rFonts w:ascii="Times New Roman" w:hAnsi="Times New Roman" w:cs="Times New Roman"/>
          <w:i/>
        </w:rPr>
        <w:t>Journal of Asian Earth Sciences,</w:t>
      </w:r>
      <w:r w:rsidRPr="00E55D07">
        <w:rPr>
          <w:rFonts w:ascii="Times New Roman" w:hAnsi="Times New Roman" w:cs="Times New Roman"/>
        </w:rPr>
        <w:t xml:space="preserve"> 74, 62–70.</w:t>
      </w:r>
    </w:p>
    <w:p w14:paraId="76D9881F"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Reston, T., 2007. Extension discrepancy at North Atlantic nonvolcanic rifted margins: depth-dependent stretching or unrecognized faulting?, </w:t>
      </w:r>
      <w:r w:rsidRPr="00E55D07">
        <w:rPr>
          <w:rFonts w:ascii="Times New Roman" w:hAnsi="Times New Roman" w:cs="Times New Roman"/>
          <w:i/>
        </w:rPr>
        <w:t>Geology,</w:t>
      </w:r>
      <w:r w:rsidRPr="00E55D07">
        <w:rPr>
          <w:rFonts w:ascii="Times New Roman" w:hAnsi="Times New Roman" w:cs="Times New Roman"/>
        </w:rPr>
        <w:t xml:space="preserve"> 35, 367–370.</w:t>
      </w:r>
    </w:p>
    <w:p w14:paraId="124817A8" w14:textId="7AAB24FB" w:rsidR="00176F90" w:rsidRDefault="00176F90" w:rsidP="00176F90">
      <w:pPr>
        <w:pStyle w:val="EndNoteBibliography"/>
        <w:spacing w:line="480" w:lineRule="auto"/>
        <w:ind w:left="785" w:hangingChars="327" w:hanging="785"/>
        <w:contextualSpacing/>
        <w:rPr>
          <w:ins w:id="420" w:author="ji appple" w:date="2018-08-07T11:02:00Z"/>
          <w:rFonts w:ascii="Times New Roman" w:hAnsi="Times New Roman" w:cs="Times New Roman"/>
        </w:rPr>
      </w:pPr>
      <w:r w:rsidRPr="00E55D07">
        <w:rPr>
          <w:rFonts w:ascii="Times New Roman" w:hAnsi="Times New Roman" w:cs="Times New Roman"/>
        </w:rPr>
        <w:t xml:space="preserve">Reston, T.J., 2005. Polyphase faulting during the development of the west Galicia rifted margin, </w:t>
      </w:r>
      <w:r w:rsidR="003A5A74" w:rsidRPr="003A5A74">
        <w:rPr>
          <w:rFonts w:ascii="Times New Roman" w:hAnsi="Times New Roman" w:cs="Times New Roman"/>
          <w:i/>
        </w:rPr>
        <w:t>Earth Planet. Sci. Lett.</w:t>
      </w:r>
      <w:r w:rsidRPr="00E55D07">
        <w:rPr>
          <w:rFonts w:ascii="Times New Roman" w:hAnsi="Times New Roman" w:cs="Times New Roman"/>
          <w:i/>
        </w:rPr>
        <w:t>,</w:t>
      </w:r>
      <w:r w:rsidRPr="00E55D07">
        <w:rPr>
          <w:rFonts w:ascii="Times New Roman" w:hAnsi="Times New Roman" w:cs="Times New Roman"/>
        </w:rPr>
        <w:t xml:space="preserve"> 237, 561–576.</w:t>
      </w:r>
    </w:p>
    <w:p w14:paraId="1570F470" w14:textId="1DFF454F" w:rsidR="0062173D" w:rsidRPr="00E55D07" w:rsidRDefault="0062173D" w:rsidP="0062173D">
      <w:pPr>
        <w:pStyle w:val="EndNoteBibliography"/>
        <w:spacing w:line="480" w:lineRule="auto"/>
        <w:ind w:left="785" w:hangingChars="327" w:hanging="785"/>
        <w:contextualSpacing/>
        <w:rPr>
          <w:rFonts w:ascii="Times New Roman" w:hAnsi="Times New Roman" w:cs="Times New Roman"/>
        </w:rPr>
      </w:pPr>
      <w:ins w:id="421" w:author="ji appple" w:date="2018-08-07T11:02:00Z">
        <w:r>
          <w:rPr>
            <w:rFonts w:ascii="Times New Roman" w:hAnsi="Times New Roman" w:cs="Times New Roman"/>
          </w:rPr>
          <w:t>Risk, G.</w:t>
        </w:r>
        <w:r w:rsidRPr="0062173D">
          <w:rPr>
            <w:rFonts w:ascii="Times New Roman" w:hAnsi="Times New Roman" w:cs="Times New Roman"/>
          </w:rPr>
          <w:t>F. &amp; Hochstein, M.</w:t>
        </w:r>
        <w:r w:rsidRPr="0062173D">
          <w:rPr>
            <w:rFonts w:ascii="Times New Roman" w:hAnsi="Times New Roman" w:cs="Times New Roman"/>
            <w:rPrChange w:id="422" w:author="ji appple" w:date="2018-08-07T11:02:00Z">
              <w:rPr>
                <w:rFonts w:ascii="Arial" w:hAnsi="Arial" w:cs="Arial"/>
                <w:kern w:val="0"/>
                <w:sz w:val="26"/>
                <w:szCs w:val="26"/>
              </w:rPr>
            </w:rPrChange>
          </w:rPr>
          <w:t>P.</w:t>
        </w:r>
      </w:ins>
      <w:ins w:id="423" w:author="ji appple" w:date="2018-08-07T11:03:00Z">
        <w:r>
          <w:rPr>
            <w:rFonts w:ascii="Times New Roman" w:hAnsi="Times New Roman" w:cs="Times New Roman"/>
          </w:rPr>
          <w:t>,</w:t>
        </w:r>
      </w:ins>
      <w:ins w:id="424" w:author="ji appple" w:date="2018-08-07T11:02:00Z">
        <w:r w:rsidRPr="0062173D">
          <w:rPr>
            <w:rFonts w:ascii="Times New Roman" w:hAnsi="Times New Roman" w:cs="Times New Roman"/>
          </w:rPr>
          <w:t xml:space="preserve"> </w:t>
        </w:r>
        <w:r w:rsidRPr="001D6742">
          <w:rPr>
            <w:rFonts w:ascii="Times New Roman" w:hAnsi="Times New Roman" w:cs="Times New Roman"/>
          </w:rPr>
          <w:t>1974</w:t>
        </w:r>
        <w:r w:rsidR="001D6742" w:rsidRPr="001D6742">
          <w:rPr>
            <w:rFonts w:ascii="Times New Roman" w:hAnsi="Times New Roman" w:cs="Times New Roman"/>
          </w:rPr>
          <w:t>. Heat flow at Arrival Heights, Ross Island, A</w:t>
        </w:r>
        <w:r w:rsidRPr="0062173D">
          <w:rPr>
            <w:rFonts w:ascii="Times New Roman" w:hAnsi="Times New Roman" w:cs="Times New Roman"/>
            <w:rPrChange w:id="425" w:author="ji appple" w:date="2018-08-07T11:02:00Z">
              <w:rPr>
                <w:rFonts w:ascii="Arial" w:hAnsi="Arial" w:cs="Arial"/>
                <w:kern w:val="0"/>
                <w:sz w:val="26"/>
                <w:szCs w:val="26"/>
              </w:rPr>
            </w:rPrChange>
          </w:rPr>
          <w:t>ntarctica. New Zealand</w:t>
        </w:r>
      </w:ins>
      <w:ins w:id="426" w:author="ji appple" w:date="2018-08-07T11:04:00Z">
        <w:r w:rsidR="001D6742">
          <w:rPr>
            <w:rFonts w:ascii="Times New Roman" w:hAnsi="Times New Roman" w:cs="Times New Roman"/>
          </w:rPr>
          <w:t>,</w:t>
        </w:r>
      </w:ins>
      <w:ins w:id="427" w:author="ji appple" w:date="2018-08-07T11:02:00Z">
        <w:r w:rsidRPr="0062173D">
          <w:rPr>
            <w:rFonts w:ascii="Times New Roman" w:hAnsi="Times New Roman" w:cs="Times New Roman"/>
            <w:rPrChange w:id="428" w:author="ji appple" w:date="2018-08-07T11:02:00Z">
              <w:rPr>
                <w:rFonts w:ascii="Arial" w:hAnsi="Arial" w:cs="Arial"/>
                <w:i/>
                <w:iCs/>
                <w:kern w:val="0"/>
                <w:sz w:val="26"/>
                <w:szCs w:val="26"/>
              </w:rPr>
            </w:rPrChange>
          </w:rPr>
          <w:t xml:space="preserve"> </w:t>
        </w:r>
        <w:r w:rsidRPr="001D6742">
          <w:rPr>
            <w:rFonts w:ascii="Times New Roman" w:hAnsi="Times New Roman" w:cs="Times New Roman"/>
            <w:i/>
            <w:rPrChange w:id="429" w:author="ji appple" w:date="2018-08-07T11:04:00Z">
              <w:rPr>
                <w:rFonts w:ascii="Arial" w:hAnsi="Arial" w:cs="Arial"/>
                <w:i/>
                <w:iCs/>
                <w:kern w:val="0"/>
                <w:sz w:val="26"/>
                <w:szCs w:val="26"/>
              </w:rPr>
            </w:rPrChange>
          </w:rPr>
          <w:t>Journal of Geology &amp; Geophysics</w:t>
        </w:r>
        <w:r w:rsidRPr="0062173D">
          <w:rPr>
            <w:rFonts w:ascii="Times New Roman" w:hAnsi="Times New Roman" w:cs="Times New Roman"/>
            <w:rPrChange w:id="430" w:author="ji appple" w:date="2018-08-07T11:02:00Z">
              <w:rPr>
                <w:rFonts w:ascii="Arial" w:hAnsi="Arial" w:cs="Arial"/>
                <w:i/>
                <w:iCs/>
                <w:kern w:val="0"/>
                <w:sz w:val="26"/>
                <w:szCs w:val="26"/>
              </w:rPr>
            </w:rPrChange>
          </w:rPr>
          <w:t>, 17, 629-644.</w:t>
        </w:r>
      </w:ins>
    </w:p>
    <w:p w14:paraId="72C04E63" w14:textId="12B6AC98"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Ritzwoller, M.H., Shapiro, N.M., Levshin, A.L. &amp; Leahy, G.M., 2001. Crustal and upper mantle structure beneath Antarctica and surrounding oceans,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106, </w:t>
      </w:r>
      <w:r w:rsidRPr="00E55D07">
        <w:rPr>
          <w:rFonts w:ascii="Times New Roman" w:hAnsi="Times New Roman" w:cs="Times New Roman"/>
        </w:rPr>
        <w:lastRenderedPageBreak/>
        <w:t>30645–30670.</w:t>
      </w:r>
    </w:p>
    <w:p w14:paraId="568C1B4F"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Roberts, A.M., Lundin, E.R. &amp; Kusznir, N.J., 1997. Subsidence of the Vøring Basin and the influence of the Atlantic continental margin, </w:t>
      </w:r>
      <w:r w:rsidRPr="00E55D07">
        <w:rPr>
          <w:rFonts w:ascii="Times New Roman" w:hAnsi="Times New Roman" w:cs="Times New Roman"/>
          <w:i/>
        </w:rPr>
        <w:t>Journal of the Geological Society,</w:t>
      </w:r>
      <w:r w:rsidRPr="00E55D07">
        <w:rPr>
          <w:rFonts w:ascii="Times New Roman" w:hAnsi="Times New Roman" w:cs="Times New Roman"/>
        </w:rPr>
        <w:t xml:space="preserve"> 154, 551–557.</w:t>
      </w:r>
    </w:p>
    <w:p w14:paraId="58007C64" w14:textId="21CC682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Salvini, F., Brancolini, G., Busetti, M., Storti, F., Mazzarini, F. &amp; Coren, F., 1997. Cenozoic geodynamics of the Ross Sea region, Antarctica: crustal extension, intraplate strike-slip faulting, and tectonic inheritance,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102, 24669–24696.</w:t>
      </w:r>
    </w:p>
    <w:p w14:paraId="25B0E83D"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Sandwell, D.T., Muller, R.D., Smith, W.H.F., Garcia, E. &amp; Francis, R., 2014. New global marine gravity model from CryoSat-2 and Jason-1 reveals buried tectonic structure, </w:t>
      </w:r>
      <w:r w:rsidRPr="00E55D07">
        <w:rPr>
          <w:rFonts w:ascii="Times New Roman" w:hAnsi="Times New Roman" w:cs="Times New Roman"/>
          <w:i/>
        </w:rPr>
        <w:t>Science,</w:t>
      </w:r>
      <w:r w:rsidRPr="00E55D07">
        <w:rPr>
          <w:rFonts w:ascii="Times New Roman" w:hAnsi="Times New Roman" w:cs="Times New Roman"/>
        </w:rPr>
        <w:t xml:space="preserve"> 346, 65–67.</w:t>
      </w:r>
    </w:p>
    <w:p w14:paraId="0ECA32D2" w14:textId="39C45392" w:rsidR="00176F90" w:rsidRDefault="00176F90" w:rsidP="00176F90">
      <w:pPr>
        <w:pStyle w:val="EndNoteBibliography"/>
        <w:spacing w:line="480" w:lineRule="auto"/>
        <w:ind w:left="785" w:hangingChars="327" w:hanging="785"/>
        <w:contextualSpacing/>
        <w:rPr>
          <w:ins w:id="431" w:author="ji appple" w:date="2018-07-25T22:07:00Z"/>
          <w:rFonts w:ascii="Times New Roman" w:hAnsi="Times New Roman" w:cs="Times New Roman"/>
        </w:rPr>
      </w:pPr>
      <w:r w:rsidRPr="00E55D07">
        <w:rPr>
          <w:rFonts w:ascii="Times New Roman" w:hAnsi="Times New Roman" w:cs="Times New Roman"/>
        </w:rPr>
        <w:t xml:space="preserve">Sclater, J.G. &amp; Christie, P.A.F., 1980. </w:t>
      </w:r>
      <w:r w:rsidRPr="00D37A34">
        <w:rPr>
          <w:rFonts w:ascii="Times New Roman" w:hAnsi="Times New Roman" w:cs="Times New Roman"/>
        </w:rPr>
        <w:t>Continental stretching: an explanation of the post</w:t>
      </w:r>
      <w:r w:rsidRPr="00D37A34">
        <w:rPr>
          <w:rFonts w:ascii="Cambria Math" w:hAnsi="Cambria Math" w:cs="Cambria Math"/>
        </w:rPr>
        <w:t>‐</w:t>
      </w:r>
      <w:r w:rsidRPr="00D37A34">
        <w:rPr>
          <w:rFonts w:ascii="Times New Roman" w:hAnsi="Times New Roman" w:cs="Times New Roman"/>
        </w:rPr>
        <w:t>Mid</w:t>
      </w:r>
      <w:r w:rsidRPr="00D37A34">
        <w:rPr>
          <w:rFonts w:ascii="Cambria Math" w:hAnsi="Cambria Math" w:cs="Cambria Math"/>
        </w:rPr>
        <w:t>‐</w:t>
      </w:r>
      <w:r w:rsidRPr="00D37A34">
        <w:rPr>
          <w:rFonts w:ascii="Times New Roman" w:hAnsi="Times New Roman" w:cs="Times New Roman"/>
        </w:rPr>
        <w:t>Cretaceous subsidence of the central North Sea Basin</w:t>
      </w:r>
      <w:r w:rsidRPr="00E55D07">
        <w:rPr>
          <w:rFonts w:ascii="Times New Roman" w:hAnsi="Times New Roman" w:cs="Times New Roman"/>
        </w:rPr>
        <w:t xml:space="preserve">, </w:t>
      </w:r>
      <w:r w:rsidR="00DD107A" w:rsidRPr="00DD107A">
        <w:rPr>
          <w:rFonts w:ascii="Times New Roman" w:hAnsi="Times New Roman" w:cs="Times New Roman"/>
          <w:i/>
        </w:rPr>
        <w:t>J. Geophys. Res.</w:t>
      </w:r>
      <w:r w:rsidRPr="00E55D07">
        <w:rPr>
          <w:rFonts w:ascii="Times New Roman" w:hAnsi="Times New Roman" w:cs="Times New Roman"/>
          <w:i/>
        </w:rPr>
        <w:t>: Solid Earth,</w:t>
      </w:r>
      <w:r w:rsidRPr="00E55D07">
        <w:rPr>
          <w:rFonts w:ascii="Times New Roman" w:hAnsi="Times New Roman" w:cs="Times New Roman"/>
        </w:rPr>
        <w:t xml:space="preserve"> 85, 3711–3739.</w:t>
      </w:r>
    </w:p>
    <w:p w14:paraId="4F585D33" w14:textId="6D6DE7F4" w:rsidR="000212A7" w:rsidRDefault="000212A7">
      <w:pPr>
        <w:pStyle w:val="EndNoteBibliography"/>
        <w:spacing w:line="480" w:lineRule="auto"/>
        <w:ind w:left="785" w:hangingChars="327" w:hanging="785"/>
        <w:contextualSpacing/>
        <w:rPr>
          <w:ins w:id="432" w:author="ji appple" w:date="2018-07-27T09:39:00Z"/>
          <w:rFonts w:ascii="Times New Roman" w:hAnsi="Times New Roman" w:cs="Times New Roman"/>
        </w:rPr>
        <w:pPrChange w:id="433" w:author="ji appple" w:date="2018-07-25T22:07:00Z">
          <w:pPr>
            <w:pStyle w:val="EndNoteBibliography"/>
            <w:spacing w:line="480" w:lineRule="auto"/>
            <w:ind w:left="850" w:hangingChars="327" w:hanging="850"/>
            <w:contextualSpacing/>
          </w:pPr>
        </w:pPrChange>
      </w:pPr>
      <w:ins w:id="434" w:author="ji appple" w:date="2018-07-25T22:07:00Z">
        <w:r w:rsidRPr="000212A7">
          <w:rPr>
            <w:rFonts w:ascii="Times New Roman" w:hAnsi="Times New Roman" w:cs="Times New Roman"/>
            <w:rPrChange w:id="435" w:author="ji appple" w:date="2018-07-25T22:07:00Z">
              <w:rPr>
                <w:rFonts w:ascii="Arial" w:hAnsi="Arial" w:cs="Arial"/>
                <w:kern w:val="0"/>
                <w:sz w:val="26"/>
                <w:szCs w:val="26"/>
              </w:rPr>
            </w:rPrChange>
          </w:rPr>
          <w:t>Schulte</w:t>
        </w:r>
      </w:ins>
      <w:ins w:id="436" w:author="ji appple" w:date="2018-07-25T22:08:00Z">
        <w:r>
          <w:rPr>
            <w:rFonts w:ascii="Times New Roman" w:hAnsi="Times New Roman" w:cs="Times New Roman"/>
          </w:rPr>
          <w:t>,</w:t>
        </w:r>
      </w:ins>
      <w:ins w:id="437" w:author="ji appple" w:date="2018-07-25T22:07:00Z">
        <w:r w:rsidRPr="000212A7">
          <w:rPr>
            <w:rFonts w:ascii="Times New Roman" w:hAnsi="Times New Roman" w:cs="Times New Roman"/>
          </w:rPr>
          <w:t xml:space="preserve"> D</w:t>
        </w:r>
      </w:ins>
      <w:ins w:id="438" w:author="ji appple" w:date="2018-07-25T22:08:00Z">
        <w:r>
          <w:rPr>
            <w:rFonts w:ascii="Times New Roman" w:hAnsi="Times New Roman" w:cs="Times New Roman"/>
          </w:rPr>
          <w:t>.</w:t>
        </w:r>
      </w:ins>
      <w:ins w:id="439" w:author="ji appple" w:date="2018-07-25T22:07:00Z">
        <w:r w:rsidRPr="000212A7">
          <w:rPr>
            <w:rFonts w:ascii="Times New Roman" w:hAnsi="Times New Roman" w:cs="Times New Roman"/>
            <w:rPrChange w:id="440" w:author="ji appple" w:date="2018-07-25T22:07:00Z">
              <w:rPr>
                <w:rFonts w:ascii="Arial" w:hAnsi="Arial" w:cs="Arial"/>
                <w:kern w:val="0"/>
                <w:sz w:val="26"/>
                <w:szCs w:val="26"/>
              </w:rPr>
            </w:rPrChange>
          </w:rPr>
          <w:t>O</w:t>
        </w:r>
      </w:ins>
      <w:ins w:id="441" w:author="ji appple" w:date="2018-07-25T22:08:00Z">
        <w:r>
          <w:rPr>
            <w:rFonts w:ascii="Times New Roman" w:hAnsi="Times New Roman" w:cs="Times New Roman"/>
          </w:rPr>
          <w:t>.</w:t>
        </w:r>
      </w:ins>
      <w:ins w:id="442" w:author="ji appple" w:date="2018-07-25T22:07:00Z">
        <w:r w:rsidRPr="000212A7">
          <w:rPr>
            <w:rFonts w:ascii="Times New Roman" w:hAnsi="Times New Roman" w:cs="Times New Roman"/>
            <w:rPrChange w:id="443" w:author="ji appple" w:date="2018-07-25T22:07:00Z">
              <w:rPr>
                <w:rFonts w:ascii="Arial" w:hAnsi="Arial" w:cs="Arial"/>
                <w:kern w:val="0"/>
                <w:sz w:val="26"/>
                <w:szCs w:val="26"/>
              </w:rPr>
            </w:rPrChange>
          </w:rPr>
          <w:t>, Ring</w:t>
        </w:r>
      </w:ins>
      <w:ins w:id="444" w:author="ji appple" w:date="2018-07-25T22:08:00Z">
        <w:r>
          <w:rPr>
            <w:rFonts w:ascii="Times New Roman" w:hAnsi="Times New Roman" w:cs="Times New Roman"/>
          </w:rPr>
          <w:t>,</w:t>
        </w:r>
      </w:ins>
      <w:ins w:id="445" w:author="ji appple" w:date="2018-07-25T22:07:00Z">
        <w:r w:rsidRPr="000212A7">
          <w:rPr>
            <w:rFonts w:ascii="Times New Roman" w:hAnsi="Times New Roman" w:cs="Times New Roman"/>
            <w:rPrChange w:id="446" w:author="ji appple" w:date="2018-07-25T22:07:00Z">
              <w:rPr>
                <w:rFonts w:ascii="Arial" w:hAnsi="Arial" w:cs="Arial"/>
                <w:kern w:val="0"/>
                <w:sz w:val="26"/>
                <w:szCs w:val="26"/>
              </w:rPr>
            </w:rPrChange>
          </w:rPr>
          <w:t xml:space="preserve"> U</w:t>
        </w:r>
      </w:ins>
      <w:ins w:id="447" w:author="ji appple" w:date="2018-07-25T22:08:00Z">
        <w:r>
          <w:rPr>
            <w:rFonts w:ascii="Times New Roman" w:hAnsi="Times New Roman" w:cs="Times New Roman"/>
          </w:rPr>
          <w:t>.</w:t>
        </w:r>
      </w:ins>
      <w:ins w:id="448" w:author="ji appple" w:date="2018-07-25T22:07:00Z">
        <w:r w:rsidRPr="000212A7">
          <w:rPr>
            <w:rFonts w:ascii="Times New Roman" w:hAnsi="Times New Roman" w:cs="Times New Roman"/>
            <w:rPrChange w:id="449" w:author="ji appple" w:date="2018-07-25T22:07:00Z">
              <w:rPr>
                <w:rFonts w:ascii="Arial" w:hAnsi="Arial" w:cs="Arial"/>
                <w:kern w:val="0"/>
                <w:sz w:val="26"/>
                <w:szCs w:val="26"/>
              </w:rPr>
            </w:rPrChange>
          </w:rPr>
          <w:t>, Thomson</w:t>
        </w:r>
      </w:ins>
      <w:ins w:id="450" w:author="ji appple" w:date="2018-07-25T22:08:00Z">
        <w:r>
          <w:rPr>
            <w:rFonts w:ascii="Times New Roman" w:hAnsi="Times New Roman" w:cs="Times New Roman"/>
          </w:rPr>
          <w:t>,</w:t>
        </w:r>
      </w:ins>
      <w:ins w:id="451" w:author="ji appple" w:date="2018-07-25T22:07:00Z">
        <w:r w:rsidRPr="000212A7">
          <w:rPr>
            <w:rFonts w:ascii="Times New Roman" w:hAnsi="Times New Roman" w:cs="Times New Roman"/>
            <w:rPrChange w:id="452" w:author="ji appple" w:date="2018-07-25T22:07:00Z">
              <w:rPr>
                <w:rFonts w:ascii="Arial" w:hAnsi="Arial" w:cs="Arial"/>
                <w:kern w:val="0"/>
                <w:sz w:val="26"/>
                <w:szCs w:val="26"/>
              </w:rPr>
            </w:rPrChange>
          </w:rPr>
          <w:t xml:space="preserve"> S</w:t>
        </w:r>
      </w:ins>
      <w:ins w:id="453" w:author="ji appple" w:date="2018-07-25T22:08:00Z">
        <w:r>
          <w:rPr>
            <w:rFonts w:ascii="Times New Roman" w:hAnsi="Times New Roman" w:cs="Times New Roman"/>
          </w:rPr>
          <w:t>.</w:t>
        </w:r>
      </w:ins>
      <w:ins w:id="454" w:author="ji appple" w:date="2018-07-25T22:07:00Z">
        <w:r w:rsidRPr="000212A7">
          <w:rPr>
            <w:rFonts w:ascii="Times New Roman" w:hAnsi="Times New Roman" w:cs="Times New Roman"/>
            <w:rPrChange w:id="455" w:author="ji appple" w:date="2018-07-25T22:07:00Z">
              <w:rPr>
                <w:rFonts w:ascii="Arial" w:hAnsi="Arial" w:cs="Arial"/>
                <w:kern w:val="0"/>
                <w:sz w:val="26"/>
                <w:szCs w:val="26"/>
              </w:rPr>
            </w:rPrChange>
          </w:rPr>
          <w:t>N</w:t>
        </w:r>
      </w:ins>
      <w:ins w:id="456" w:author="ji appple" w:date="2018-07-25T22:08:00Z">
        <w:r>
          <w:rPr>
            <w:rFonts w:ascii="Times New Roman" w:hAnsi="Times New Roman" w:cs="Times New Roman"/>
          </w:rPr>
          <w:t>.</w:t>
        </w:r>
      </w:ins>
      <w:ins w:id="457" w:author="ji appple" w:date="2018-07-25T22:07:00Z">
        <w:r w:rsidRPr="000212A7">
          <w:rPr>
            <w:rFonts w:ascii="Times New Roman" w:hAnsi="Times New Roman" w:cs="Times New Roman"/>
            <w:rPrChange w:id="458" w:author="ji appple" w:date="2018-07-25T22:07:00Z">
              <w:rPr>
                <w:rFonts w:ascii="Arial" w:hAnsi="Arial" w:cs="Arial"/>
                <w:kern w:val="0"/>
                <w:sz w:val="26"/>
                <w:szCs w:val="26"/>
              </w:rPr>
            </w:rPrChange>
          </w:rPr>
          <w:t>,</w:t>
        </w:r>
      </w:ins>
      <w:ins w:id="459" w:author="ji appple" w:date="2018-07-25T22:08:00Z">
        <w:r>
          <w:rPr>
            <w:rFonts w:ascii="Times New Roman" w:hAnsi="Times New Roman" w:cs="Times New Roman"/>
          </w:rPr>
          <w:t xml:space="preserve"> Glodny, J. &amp; Carrad</w:t>
        </w:r>
      </w:ins>
      <w:ins w:id="460" w:author="ji appple" w:date="2018-07-25T22:09:00Z">
        <w:r>
          <w:rPr>
            <w:rFonts w:ascii="Times New Roman" w:hAnsi="Times New Roman" w:cs="Times New Roman"/>
          </w:rPr>
          <w:t>, H.,</w:t>
        </w:r>
      </w:ins>
      <w:ins w:id="461" w:author="ji appple" w:date="2018-07-25T22:07:00Z">
        <w:r w:rsidRPr="000212A7">
          <w:rPr>
            <w:rFonts w:ascii="Times New Roman" w:hAnsi="Times New Roman" w:cs="Times New Roman"/>
            <w:rPrChange w:id="462" w:author="ji appple" w:date="2018-07-25T22:07:00Z">
              <w:rPr>
                <w:rFonts w:ascii="Arial" w:hAnsi="Arial" w:cs="Arial"/>
                <w:kern w:val="0"/>
                <w:sz w:val="26"/>
                <w:szCs w:val="26"/>
              </w:rPr>
            </w:rPrChange>
          </w:rPr>
          <w:t xml:space="preserve"> </w:t>
        </w:r>
      </w:ins>
      <w:ins w:id="463" w:author="ji appple" w:date="2018-07-25T22:09:00Z">
        <w:r>
          <w:rPr>
            <w:rFonts w:ascii="Times New Roman" w:hAnsi="Times New Roman" w:cs="Times New Roman"/>
          </w:rPr>
          <w:t xml:space="preserve">2014. </w:t>
        </w:r>
      </w:ins>
      <w:ins w:id="464" w:author="ji appple" w:date="2018-07-25T22:07:00Z">
        <w:r w:rsidRPr="000212A7">
          <w:rPr>
            <w:rFonts w:ascii="Times New Roman" w:hAnsi="Times New Roman" w:cs="Times New Roman"/>
            <w:rPrChange w:id="465" w:author="ji appple" w:date="2018-07-25T22:07:00Z">
              <w:rPr>
                <w:rFonts w:ascii="Arial" w:hAnsi="Arial" w:cs="Arial"/>
                <w:kern w:val="0"/>
                <w:sz w:val="26"/>
                <w:szCs w:val="26"/>
              </w:rPr>
            </w:rPrChange>
          </w:rPr>
          <w:t>Two-stage development of the Paparoa Metamorphic Core Complex, West Coast, South Island, New Zealand: Hot continental extension precedes se</w:t>
        </w:r>
        <w:r w:rsidRPr="000212A7">
          <w:rPr>
            <w:rFonts w:ascii="Times New Roman" w:hAnsi="Times New Roman" w:cs="Times New Roman"/>
          </w:rPr>
          <w:t>a-floor spreading by, 25 m.y</w:t>
        </w:r>
      </w:ins>
      <w:ins w:id="466" w:author="ji appple" w:date="2018-07-25T22:09:00Z">
        <w:r>
          <w:rPr>
            <w:rFonts w:ascii="Times New Roman" w:hAnsi="Times New Roman" w:cs="Times New Roman"/>
          </w:rPr>
          <w:t>.</w:t>
        </w:r>
      </w:ins>
      <w:ins w:id="467" w:author="ji appple" w:date="2018-07-25T22:10:00Z">
        <w:r>
          <w:rPr>
            <w:rFonts w:ascii="Times New Roman" w:hAnsi="Times New Roman" w:cs="Times New Roman"/>
          </w:rPr>
          <w:t>,</w:t>
        </w:r>
      </w:ins>
      <w:ins w:id="468" w:author="ji appple" w:date="2018-07-25T22:07:00Z">
        <w:r w:rsidRPr="000212A7">
          <w:rPr>
            <w:rFonts w:ascii="Times New Roman" w:hAnsi="Times New Roman" w:cs="Times New Roman"/>
            <w:rPrChange w:id="469" w:author="ji appple" w:date="2018-07-25T22:07:00Z">
              <w:rPr>
                <w:rFonts w:ascii="Arial" w:hAnsi="Arial" w:cs="Arial"/>
                <w:kern w:val="0"/>
                <w:sz w:val="26"/>
                <w:szCs w:val="26"/>
              </w:rPr>
            </w:rPrChange>
          </w:rPr>
          <w:t xml:space="preserve"> </w:t>
        </w:r>
        <w:r w:rsidRPr="000212A7">
          <w:rPr>
            <w:rFonts w:ascii="Times New Roman" w:hAnsi="Times New Roman" w:cs="Times New Roman"/>
            <w:i/>
            <w:rPrChange w:id="470" w:author="ji appple" w:date="2018-07-25T22:10:00Z">
              <w:rPr>
                <w:rFonts w:ascii="Arial" w:hAnsi="Arial" w:cs="Arial"/>
                <w:kern w:val="0"/>
                <w:sz w:val="26"/>
                <w:szCs w:val="26"/>
              </w:rPr>
            </w:rPrChange>
          </w:rPr>
          <w:t>Lithosphere</w:t>
        </w:r>
        <w:r w:rsidRPr="000212A7">
          <w:rPr>
            <w:rFonts w:ascii="Times New Roman" w:hAnsi="Times New Roman" w:cs="Times New Roman"/>
          </w:rPr>
          <w:t>, 6</w:t>
        </w:r>
      </w:ins>
      <w:ins w:id="471" w:author="ji appple" w:date="2018-07-25T22:10:00Z">
        <w:r>
          <w:rPr>
            <w:rFonts w:ascii="Times New Roman" w:hAnsi="Times New Roman" w:cs="Times New Roman"/>
          </w:rPr>
          <w:t xml:space="preserve">, </w:t>
        </w:r>
      </w:ins>
      <w:ins w:id="472" w:author="ji appple" w:date="2018-07-25T22:07:00Z">
        <w:r w:rsidRPr="000212A7">
          <w:rPr>
            <w:rFonts w:ascii="Times New Roman" w:hAnsi="Times New Roman" w:cs="Times New Roman"/>
            <w:rPrChange w:id="473" w:author="ji appple" w:date="2018-07-25T22:07:00Z">
              <w:rPr>
                <w:rFonts w:ascii="Arial" w:hAnsi="Arial" w:cs="Arial"/>
                <w:kern w:val="0"/>
                <w:sz w:val="26"/>
                <w:szCs w:val="26"/>
              </w:rPr>
            </w:rPrChange>
          </w:rPr>
          <w:t>177-194.</w:t>
        </w:r>
      </w:ins>
    </w:p>
    <w:p w14:paraId="7918C09F" w14:textId="6420BC65" w:rsidR="003F6B12" w:rsidRDefault="003F6B12" w:rsidP="003F6B12">
      <w:pPr>
        <w:pStyle w:val="EndNoteBibliography"/>
        <w:spacing w:line="480" w:lineRule="auto"/>
        <w:ind w:left="785" w:hangingChars="327" w:hanging="785"/>
        <w:contextualSpacing/>
        <w:rPr>
          <w:ins w:id="474" w:author="ji appple" w:date="2018-07-03T17:14:00Z"/>
          <w:rFonts w:ascii="Times New Roman" w:hAnsi="Times New Roman" w:cs="Times New Roman"/>
        </w:rPr>
      </w:pPr>
      <w:ins w:id="475" w:author="ji appple" w:date="2018-07-27T09:39:00Z">
        <w:r w:rsidRPr="00F9284B">
          <w:rPr>
            <w:rFonts w:ascii="Times New Roman" w:hAnsi="Times New Roman" w:cs="Times New Roman"/>
          </w:rPr>
          <w:t>Siddoway, C. S.</w:t>
        </w:r>
        <w:r>
          <w:rPr>
            <w:rFonts w:ascii="Times New Roman" w:hAnsi="Times New Roman" w:cs="Times New Roman"/>
          </w:rPr>
          <w:t>, 2008.</w:t>
        </w:r>
        <w:r w:rsidRPr="00F9284B">
          <w:rPr>
            <w:rFonts w:ascii="Times New Roman" w:hAnsi="Times New Roman" w:cs="Times New Roman"/>
          </w:rPr>
          <w:t xml:space="preserve"> Tectonics of the West Antarctic</w:t>
        </w:r>
        <w:r>
          <w:rPr>
            <w:rFonts w:ascii="Times New Roman" w:hAnsi="Times New Roman" w:cs="Times New Roman"/>
          </w:rPr>
          <w:t xml:space="preserve"> Rift S</w:t>
        </w:r>
        <w:r w:rsidRPr="00F9284B">
          <w:rPr>
            <w:rFonts w:ascii="Times New Roman" w:hAnsi="Times New Roman" w:cs="Times New Roman"/>
          </w:rPr>
          <w:t>ystem: New light on the history and dynamics</w:t>
        </w:r>
        <w:r>
          <w:rPr>
            <w:rFonts w:ascii="Times New Roman" w:hAnsi="Times New Roman" w:cs="Times New Roman"/>
          </w:rPr>
          <w:t xml:space="preserve"> </w:t>
        </w:r>
        <w:r w:rsidRPr="00F9284B">
          <w:rPr>
            <w:rFonts w:ascii="Times New Roman" w:hAnsi="Times New Roman" w:cs="Times New Roman"/>
          </w:rPr>
          <w:t>of distributed intracontinental extension, in Antarctica:</w:t>
        </w:r>
        <w:r>
          <w:rPr>
            <w:rFonts w:ascii="Times New Roman" w:hAnsi="Times New Roman" w:cs="Times New Roman"/>
          </w:rPr>
          <w:t xml:space="preserve"> </w:t>
        </w:r>
        <w:r w:rsidRPr="00F9284B">
          <w:rPr>
            <w:rFonts w:ascii="Times New Roman" w:hAnsi="Times New Roman" w:cs="Times New Roman"/>
          </w:rPr>
          <w:t>A Keystone in a Changing World</w:t>
        </w:r>
        <w:r>
          <w:rPr>
            <w:rFonts w:ascii="Times New Roman" w:hAnsi="Times New Roman" w:cs="Times New Roman"/>
          </w:rPr>
          <w:t xml:space="preserve"> – Processdings of the 10th ISAES</w:t>
        </w:r>
        <w:r w:rsidRPr="00F9284B">
          <w:rPr>
            <w:rFonts w:ascii="Times New Roman" w:hAnsi="Times New Roman" w:cs="Times New Roman"/>
          </w:rPr>
          <w:t>, edited by</w:t>
        </w:r>
        <w:r>
          <w:rPr>
            <w:rFonts w:ascii="Times New Roman" w:hAnsi="Times New Roman" w:cs="Times New Roman"/>
          </w:rPr>
          <w:t xml:space="preserve"> </w:t>
        </w:r>
        <w:r w:rsidRPr="00F9284B">
          <w:rPr>
            <w:rFonts w:ascii="Times New Roman" w:hAnsi="Times New Roman" w:cs="Times New Roman"/>
          </w:rPr>
          <w:t>Cooper</w:t>
        </w:r>
        <w:r>
          <w:rPr>
            <w:rFonts w:ascii="Times New Roman" w:hAnsi="Times New Roman" w:cs="Times New Roman"/>
          </w:rPr>
          <w:t>,</w:t>
        </w:r>
        <w:r w:rsidRPr="00F9284B">
          <w:rPr>
            <w:rFonts w:ascii="Times New Roman" w:hAnsi="Times New Roman" w:cs="Times New Roman"/>
          </w:rPr>
          <w:t xml:space="preserve"> </w:t>
        </w:r>
        <w:r>
          <w:rPr>
            <w:rFonts w:ascii="Times New Roman" w:hAnsi="Times New Roman" w:cs="Times New Roman"/>
          </w:rPr>
          <w:t>A.</w:t>
        </w:r>
        <w:r w:rsidRPr="00F9284B">
          <w:rPr>
            <w:rFonts w:ascii="Times New Roman" w:hAnsi="Times New Roman" w:cs="Times New Roman"/>
          </w:rPr>
          <w:t>K.,</w:t>
        </w:r>
        <w:r>
          <w:rPr>
            <w:rFonts w:ascii="Times New Roman" w:hAnsi="Times New Roman" w:cs="Times New Roman"/>
          </w:rPr>
          <w:t xml:space="preserve"> Barrett, P.J., </w:t>
        </w:r>
        <w:r>
          <w:rPr>
            <w:rFonts w:ascii="Times New Roman" w:hAnsi="Times New Roman" w:cs="Times New Roman"/>
          </w:rPr>
          <w:lastRenderedPageBreak/>
          <w:t>Stagg, H., Storey, B., Stump, E., Wise, W.,</w:t>
        </w:r>
        <w:r w:rsidRPr="00F9284B">
          <w:rPr>
            <w:rFonts w:ascii="Times New Roman" w:hAnsi="Times New Roman" w:cs="Times New Roman"/>
          </w:rPr>
          <w:t xml:space="preserve"> pp. 91–114, </w:t>
        </w:r>
        <w:r>
          <w:rPr>
            <w:rFonts w:ascii="Times New Roman" w:hAnsi="Times New Roman" w:cs="Times New Roman"/>
          </w:rPr>
          <w:t>The National Academies Press, Washington, D.</w:t>
        </w:r>
        <w:r w:rsidRPr="00F9284B">
          <w:rPr>
            <w:rFonts w:ascii="Times New Roman" w:hAnsi="Times New Roman" w:cs="Times New Roman"/>
          </w:rPr>
          <w:t>C.</w:t>
        </w:r>
      </w:ins>
    </w:p>
    <w:p w14:paraId="417004A7" w14:textId="752B04CD" w:rsidR="00601F28" w:rsidRDefault="00601F28">
      <w:pPr>
        <w:pStyle w:val="EndNoteBibliography"/>
        <w:spacing w:line="480" w:lineRule="auto"/>
        <w:ind w:left="785" w:hangingChars="327" w:hanging="785"/>
        <w:contextualSpacing/>
        <w:rPr>
          <w:ins w:id="476" w:author="ji appple" w:date="2018-07-27T09:25:00Z"/>
          <w:rFonts w:ascii="Times New Roman" w:hAnsi="Times New Roman" w:cs="Times New Roman"/>
        </w:rPr>
        <w:pPrChange w:id="477" w:author="ji appple" w:date="2018-07-03T17:15:00Z">
          <w:pPr>
            <w:pStyle w:val="EndNoteBibliography"/>
            <w:spacing w:line="480" w:lineRule="auto"/>
            <w:ind w:left="523" w:hangingChars="327" w:hanging="523"/>
            <w:contextualSpacing/>
          </w:pPr>
        </w:pPrChange>
      </w:pPr>
      <w:ins w:id="478" w:author="ji appple" w:date="2018-07-03T17:14:00Z">
        <w:r w:rsidRPr="00601F28">
          <w:rPr>
            <w:rFonts w:ascii="Times New Roman" w:hAnsi="Times New Roman" w:cs="Times New Roman"/>
            <w:rPrChange w:id="479" w:author="ji appple" w:date="2018-07-03T17:15:00Z">
              <w:rPr>
                <w:rFonts w:ascii="Helvetica" w:hAnsi="Helvetica" w:cs="Helvetica"/>
                <w:color w:val="141413"/>
                <w:kern w:val="0"/>
                <w:sz w:val="16"/>
                <w:szCs w:val="16"/>
              </w:rPr>
            </w:rPrChange>
          </w:rPr>
          <w:t>Siddoway</w:t>
        </w:r>
      </w:ins>
      <w:ins w:id="480" w:author="ji appple" w:date="2018-07-03T17:15:00Z">
        <w:r w:rsidRPr="00601F28">
          <w:rPr>
            <w:rFonts w:ascii="Times New Roman" w:hAnsi="Times New Roman" w:cs="Times New Roman"/>
            <w:rPrChange w:id="481" w:author="ji appple" w:date="2018-07-03T17:15:00Z">
              <w:rPr>
                <w:rFonts w:ascii="Helvetica" w:hAnsi="Helvetica" w:cs="Helvetica"/>
                <w:color w:val="141413"/>
                <w:kern w:val="0"/>
                <w:sz w:val="16"/>
                <w:szCs w:val="16"/>
              </w:rPr>
            </w:rPrChange>
          </w:rPr>
          <w:t>, C.S.</w:t>
        </w:r>
      </w:ins>
      <w:ins w:id="482" w:author="ji appple" w:date="2018-07-03T17:14:00Z">
        <w:r w:rsidRPr="00601F28">
          <w:rPr>
            <w:rFonts w:ascii="Times New Roman" w:hAnsi="Times New Roman" w:cs="Times New Roman"/>
            <w:rPrChange w:id="483" w:author="ji appple" w:date="2018-07-03T17:15:00Z">
              <w:rPr>
                <w:rFonts w:ascii="Helvetica" w:hAnsi="Helvetica" w:cs="Helvetica"/>
                <w:color w:val="141413"/>
                <w:kern w:val="0"/>
                <w:sz w:val="16"/>
                <w:szCs w:val="16"/>
              </w:rPr>
            </w:rPrChange>
          </w:rPr>
          <w:t>, Baldwin</w:t>
        </w:r>
      </w:ins>
      <w:ins w:id="484" w:author="ji appple" w:date="2018-07-03T17:15:00Z">
        <w:r>
          <w:rPr>
            <w:rFonts w:ascii="Times New Roman" w:hAnsi="Times New Roman" w:cs="Times New Roman"/>
          </w:rPr>
          <w:t>,</w:t>
        </w:r>
        <w:r w:rsidRPr="00601F28">
          <w:rPr>
            <w:rFonts w:ascii="Times New Roman" w:hAnsi="Times New Roman" w:cs="Times New Roman"/>
            <w:rPrChange w:id="485" w:author="ji appple" w:date="2018-07-03T17:15:00Z">
              <w:rPr>
                <w:rFonts w:ascii="Helvetica" w:hAnsi="Helvetica" w:cs="Helvetica"/>
                <w:color w:val="141413"/>
                <w:kern w:val="0"/>
                <w:sz w:val="16"/>
                <w:szCs w:val="16"/>
              </w:rPr>
            </w:rPrChange>
          </w:rPr>
          <w:t xml:space="preserve"> S.L.</w:t>
        </w:r>
      </w:ins>
      <w:ins w:id="486" w:author="ji appple" w:date="2018-07-03T17:14:00Z">
        <w:r w:rsidRPr="00601F28">
          <w:rPr>
            <w:rFonts w:ascii="Times New Roman" w:hAnsi="Times New Roman" w:cs="Times New Roman"/>
            <w:rPrChange w:id="487" w:author="ji appple" w:date="2018-07-03T17:15:00Z">
              <w:rPr>
                <w:rFonts w:ascii="Helvetica" w:hAnsi="Helvetica" w:cs="Helvetica"/>
                <w:color w:val="141413"/>
                <w:kern w:val="0"/>
                <w:sz w:val="16"/>
                <w:szCs w:val="16"/>
              </w:rPr>
            </w:rPrChange>
          </w:rPr>
          <w:t>, Fitzgerald</w:t>
        </w:r>
      </w:ins>
      <w:ins w:id="488" w:author="ji appple" w:date="2018-07-03T17:15:00Z">
        <w:r>
          <w:rPr>
            <w:rFonts w:ascii="Times New Roman" w:hAnsi="Times New Roman" w:cs="Times New Roman"/>
          </w:rPr>
          <w:t>,</w:t>
        </w:r>
        <w:r w:rsidRPr="00601F28">
          <w:rPr>
            <w:rFonts w:ascii="Times New Roman" w:hAnsi="Times New Roman" w:cs="Times New Roman"/>
          </w:rPr>
          <w:t xml:space="preserve"> </w:t>
        </w:r>
        <w:r w:rsidRPr="003812CB">
          <w:rPr>
            <w:rFonts w:ascii="Times New Roman" w:hAnsi="Times New Roman" w:cs="Times New Roman"/>
          </w:rPr>
          <w:t>P.G.</w:t>
        </w:r>
      </w:ins>
      <w:ins w:id="489" w:author="ji appple" w:date="2018-07-03T17:14:00Z">
        <w:r w:rsidRPr="00601F28">
          <w:rPr>
            <w:rFonts w:ascii="Times New Roman" w:hAnsi="Times New Roman" w:cs="Times New Roman"/>
            <w:rPrChange w:id="490" w:author="ji appple" w:date="2018-07-03T17:15:00Z">
              <w:rPr>
                <w:rFonts w:ascii="Helvetica" w:hAnsi="Helvetica" w:cs="Helvetica"/>
                <w:color w:val="141413"/>
                <w:kern w:val="0"/>
                <w:sz w:val="16"/>
                <w:szCs w:val="16"/>
              </w:rPr>
            </w:rPrChange>
          </w:rPr>
          <w:t>, Fanning</w:t>
        </w:r>
      </w:ins>
      <w:ins w:id="491" w:author="ji appple" w:date="2018-07-03T17:15:00Z">
        <w:r>
          <w:rPr>
            <w:rFonts w:ascii="Times New Roman" w:hAnsi="Times New Roman" w:cs="Times New Roman"/>
          </w:rPr>
          <w:t>,</w:t>
        </w:r>
        <w:r w:rsidRPr="00601F28">
          <w:rPr>
            <w:rFonts w:ascii="Times New Roman" w:hAnsi="Times New Roman" w:cs="Times New Roman"/>
          </w:rPr>
          <w:t xml:space="preserve"> </w:t>
        </w:r>
        <w:r w:rsidRPr="00D50734">
          <w:rPr>
            <w:rFonts w:ascii="Times New Roman" w:hAnsi="Times New Roman" w:cs="Times New Roman"/>
          </w:rPr>
          <w:t>C.M.</w:t>
        </w:r>
      </w:ins>
      <w:ins w:id="492" w:author="ji appple" w:date="2018-07-03T17:18:00Z">
        <w:r>
          <w:rPr>
            <w:rFonts w:ascii="Times New Roman" w:hAnsi="Times New Roman" w:cs="Times New Roman"/>
          </w:rPr>
          <w:t xml:space="preserve"> </w:t>
        </w:r>
      </w:ins>
      <w:ins w:id="493" w:author="ji appple" w:date="2018-07-03T17:14:00Z">
        <w:r w:rsidRPr="00601F28">
          <w:rPr>
            <w:rFonts w:ascii="Times New Roman" w:hAnsi="Times New Roman" w:cs="Times New Roman"/>
          </w:rPr>
          <w:t>&amp;</w:t>
        </w:r>
        <w:r w:rsidRPr="00601F28">
          <w:rPr>
            <w:rFonts w:ascii="Times New Roman" w:hAnsi="Times New Roman" w:cs="Times New Roman"/>
            <w:rPrChange w:id="494" w:author="ji appple" w:date="2018-07-03T17:15:00Z">
              <w:rPr>
                <w:rFonts w:ascii="Helvetica" w:hAnsi="Helvetica" w:cs="Helvetica"/>
                <w:color w:val="141413"/>
                <w:kern w:val="0"/>
                <w:sz w:val="16"/>
                <w:szCs w:val="16"/>
              </w:rPr>
            </w:rPrChange>
          </w:rPr>
          <w:t xml:space="preserve"> Luyendyk</w:t>
        </w:r>
      </w:ins>
      <w:ins w:id="495" w:author="ji appple" w:date="2018-07-03T17:16:00Z">
        <w:r>
          <w:rPr>
            <w:rFonts w:ascii="Times New Roman" w:hAnsi="Times New Roman" w:cs="Times New Roman"/>
          </w:rPr>
          <w:t>,</w:t>
        </w:r>
        <w:r w:rsidRPr="00601F28">
          <w:rPr>
            <w:rFonts w:ascii="Times New Roman" w:hAnsi="Times New Roman" w:cs="Times New Roman"/>
          </w:rPr>
          <w:t xml:space="preserve"> </w:t>
        </w:r>
        <w:r w:rsidRPr="00E537E0">
          <w:rPr>
            <w:rFonts w:ascii="Times New Roman" w:hAnsi="Times New Roman" w:cs="Times New Roman"/>
          </w:rPr>
          <w:t>B.P.</w:t>
        </w:r>
      </w:ins>
      <w:ins w:id="496" w:author="ji appple" w:date="2018-07-03T17:14:00Z">
        <w:r w:rsidRPr="00601F28">
          <w:rPr>
            <w:rFonts w:ascii="Times New Roman" w:hAnsi="Times New Roman" w:cs="Times New Roman"/>
          </w:rPr>
          <w:t>, 2004.</w:t>
        </w:r>
        <w:r w:rsidRPr="00601F28">
          <w:rPr>
            <w:rFonts w:ascii="Times New Roman" w:hAnsi="Times New Roman" w:cs="Times New Roman"/>
            <w:rPrChange w:id="497" w:author="ji appple" w:date="2018-07-03T17:15:00Z">
              <w:rPr>
                <w:rFonts w:ascii="Helvetica" w:hAnsi="Helvetica" w:cs="Helvetica"/>
                <w:color w:val="141413"/>
                <w:kern w:val="0"/>
                <w:sz w:val="16"/>
                <w:szCs w:val="16"/>
              </w:rPr>
            </w:rPrChange>
          </w:rPr>
          <w:t xml:space="preserve"> Ross Sea mylonites and the timing of intracontinental extension within the West Antarctic ri</w:t>
        </w:r>
        <w:r w:rsidRPr="00601F28">
          <w:rPr>
            <w:rFonts w:ascii="Times New Roman" w:hAnsi="Times New Roman" w:cs="Times New Roman"/>
          </w:rPr>
          <w:t xml:space="preserve">ft system, </w:t>
        </w:r>
        <w:r w:rsidRPr="00601F28">
          <w:rPr>
            <w:rFonts w:ascii="Times New Roman" w:hAnsi="Times New Roman" w:cs="Times New Roman"/>
            <w:i/>
            <w:rPrChange w:id="498" w:author="ji appple" w:date="2018-07-03T17:16:00Z">
              <w:rPr>
                <w:rFonts w:ascii="Times New Roman" w:hAnsi="Times New Roman" w:cs="Times New Roman"/>
              </w:rPr>
            </w:rPrChange>
          </w:rPr>
          <w:t>Geology</w:t>
        </w:r>
      </w:ins>
      <w:ins w:id="499" w:author="ji appple" w:date="2018-07-03T17:16:00Z">
        <w:r>
          <w:rPr>
            <w:rFonts w:ascii="Times New Roman" w:hAnsi="Times New Roman" w:cs="Times New Roman"/>
          </w:rPr>
          <w:t>,</w:t>
        </w:r>
      </w:ins>
      <w:ins w:id="500" w:author="ji appple" w:date="2018-07-03T17:14:00Z">
        <w:r w:rsidRPr="00601F28">
          <w:rPr>
            <w:rFonts w:ascii="Times New Roman" w:hAnsi="Times New Roman" w:cs="Times New Roman"/>
          </w:rPr>
          <w:t xml:space="preserve"> 32</w:t>
        </w:r>
      </w:ins>
      <w:ins w:id="501" w:author="ji appple" w:date="2018-07-03T17:16:00Z">
        <w:r>
          <w:rPr>
            <w:rFonts w:ascii="Times New Roman" w:hAnsi="Times New Roman" w:cs="Times New Roman"/>
          </w:rPr>
          <w:t>,</w:t>
        </w:r>
      </w:ins>
      <w:ins w:id="502" w:author="ji appple" w:date="2018-07-03T17:14:00Z">
        <w:r w:rsidRPr="00601F28">
          <w:rPr>
            <w:rFonts w:ascii="Times New Roman" w:hAnsi="Times New Roman" w:cs="Times New Roman"/>
          </w:rPr>
          <w:t xml:space="preserve"> </w:t>
        </w:r>
        <w:r w:rsidRPr="00601F28">
          <w:rPr>
            <w:rFonts w:ascii="Times New Roman" w:hAnsi="Times New Roman" w:cs="Times New Roman"/>
            <w:rPrChange w:id="503" w:author="ji appple" w:date="2018-07-03T17:15:00Z">
              <w:rPr>
                <w:rFonts w:ascii="Helvetica" w:hAnsi="Helvetica" w:cs="Helvetica"/>
                <w:color w:val="141413"/>
                <w:kern w:val="0"/>
                <w:sz w:val="16"/>
                <w:szCs w:val="16"/>
              </w:rPr>
            </w:rPrChange>
          </w:rPr>
          <w:t>57–60</w:t>
        </w:r>
      </w:ins>
      <w:ins w:id="504" w:author="ji appple" w:date="2018-07-03T17:15:00Z">
        <w:r>
          <w:rPr>
            <w:rFonts w:ascii="Times New Roman" w:hAnsi="Times New Roman" w:cs="Times New Roman"/>
          </w:rPr>
          <w:t>.</w:t>
        </w:r>
      </w:ins>
    </w:p>
    <w:p w14:paraId="469FD121" w14:textId="2619C26E" w:rsidR="00F9284B" w:rsidRPr="00E55D07" w:rsidDel="003F6B12" w:rsidRDefault="00F9284B" w:rsidP="00F9284B">
      <w:pPr>
        <w:pStyle w:val="EndNoteBibliography"/>
        <w:spacing w:line="480" w:lineRule="auto"/>
        <w:ind w:left="785" w:hangingChars="327" w:hanging="785"/>
        <w:contextualSpacing/>
        <w:rPr>
          <w:del w:id="505" w:author="ji appple" w:date="2018-07-27T09:39:00Z"/>
          <w:rFonts w:ascii="Times New Roman" w:hAnsi="Times New Roman" w:cs="Times New Roman"/>
        </w:rPr>
      </w:pPr>
    </w:p>
    <w:p w14:paraId="7E0C60C7" w14:textId="77777777"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Trey, H., Cooper, A.K., Pellis, G., della Vedova, B., Cochrane, G., Brancolini, G. &amp; Makris, J., 1999. Transect across the West Antarctic rift system in the Ross Sea, Antarctica, </w:t>
      </w:r>
      <w:r w:rsidRPr="00E55D07">
        <w:rPr>
          <w:rFonts w:ascii="Times New Roman" w:hAnsi="Times New Roman" w:cs="Times New Roman"/>
          <w:i/>
        </w:rPr>
        <w:t>Tectonophysics,</w:t>
      </w:r>
      <w:r w:rsidRPr="00E55D07">
        <w:rPr>
          <w:rFonts w:ascii="Times New Roman" w:hAnsi="Times New Roman" w:cs="Times New Roman"/>
        </w:rPr>
        <w:t xml:space="preserve"> 301, 61–74.</w:t>
      </w:r>
    </w:p>
    <w:p w14:paraId="3BE99EDD" w14:textId="77777777" w:rsidR="00176F90" w:rsidRPr="00E55D07" w:rsidDel="00A3769E" w:rsidRDefault="00176F90" w:rsidP="00176F90">
      <w:pPr>
        <w:pStyle w:val="EndNoteBibliography"/>
        <w:spacing w:line="480" w:lineRule="auto"/>
        <w:ind w:left="785" w:hangingChars="327" w:hanging="785"/>
        <w:contextualSpacing/>
        <w:rPr>
          <w:del w:id="506" w:author="ji appple" w:date="2018-07-25T11:08:00Z"/>
          <w:rFonts w:ascii="Times New Roman" w:hAnsi="Times New Roman" w:cs="Times New Roman"/>
        </w:rPr>
      </w:pPr>
      <w:r w:rsidRPr="00E55D07">
        <w:rPr>
          <w:rFonts w:ascii="Times New Roman" w:hAnsi="Times New Roman" w:cs="Times New Roman"/>
        </w:rPr>
        <w:t xml:space="preserve">van Wijk, J.W., Lawrence, J.F. &amp; Driscoll, N.W., 2008. Formation of the Transantarctic Mountains related to extension of the West Antarctic rift system, </w:t>
      </w:r>
      <w:r w:rsidRPr="00E55D07">
        <w:rPr>
          <w:rFonts w:ascii="Times New Roman" w:hAnsi="Times New Roman" w:cs="Times New Roman"/>
          <w:i/>
        </w:rPr>
        <w:t>Tectonophysics,</w:t>
      </w:r>
      <w:r w:rsidRPr="00E55D07">
        <w:rPr>
          <w:rFonts w:ascii="Times New Roman" w:hAnsi="Times New Roman" w:cs="Times New Roman"/>
        </w:rPr>
        <w:t xml:space="preserve"> 458, 117–126.</w:t>
      </w:r>
    </w:p>
    <w:p w14:paraId="0C8065C5" w14:textId="4DF20D32" w:rsidR="00176F90" w:rsidRPr="00E55D07" w:rsidRDefault="00176F90" w:rsidP="00B860E2">
      <w:pPr>
        <w:pStyle w:val="EndNoteBibliography"/>
        <w:spacing w:line="480" w:lineRule="auto"/>
        <w:ind w:left="785" w:hangingChars="327" w:hanging="785"/>
        <w:contextualSpacing/>
        <w:rPr>
          <w:rFonts w:ascii="Times New Roman" w:hAnsi="Times New Roman" w:cs="Times New Roman"/>
        </w:rPr>
      </w:pPr>
      <w:del w:id="507" w:author="ji appple" w:date="2018-07-25T11:08:00Z">
        <w:r w:rsidRPr="00E55D07" w:rsidDel="00A3769E">
          <w:rPr>
            <w:rFonts w:ascii="Times New Roman" w:hAnsi="Times New Roman" w:cs="Times New Roman"/>
          </w:rPr>
          <w:delText xml:space="preserve">Wasilewski, P.J., Thomas, H.H. &amp; Mayhew, M.A., 1979. The Moho as a magnetic boundary, </w:delText>
        </w:r>
        <w:r w:rsidR="00DD107A" w:rsidRPr="00DD107A" w:rsidDel="00A3769E">
          <w:rPr>
            <w:rFonts w:ascii="Times New Roman" w:hAnsi="Times New Roman" w:cs="Times New Roman"/>
            <w:i/>
          </w:rPr>
          <w:delText>Geophys. Res. Lett.</w:delText>
        </w:r>
        <w:r w:rsidRPr="00E55D07" w:rsidDel="00A3769E">
          <w:rPr>
            <w:rFonts w:ascii="Times New Roman" w:hAnsi="Times New Roman" w:cs="Times New Roman"/>
            <w:i/>
          </w:rPr>
          <w:delText>,</w:delText>
        </w:r>
        <w:r w:rsidRPr="00E55D07" w:rsidDel="00A3769E">
          <w:rPr>
            <w:rFonts w:ascii="Times New Roman" w:hAnsi="Times New Roman" w:cs="Times New Roman"/>
          </w:rPr>
          <w:delText xml:space="preserve"> 6, 541–544</w:delText>
        </w:r>
      </w:del>
      <w:r w:rsidRPr="00E55D07">
        <w:rPr>
          <w:rFonts w:ascii="Times New Roman" w:hAnsi="Times New Roman" w:cs="Times New Roman"/>
        </w:rPr>
        <w:t>.</w:t>
      </w:r>
    </w:p>
    <w:p w14:paraId="34CCF61B" w14:textId="3D32B14F"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Watson, T., Nyblade, A., Wiens, D.A., Anandakrishnan, S., Benoit, M., Shore, P.J., Voigt, D. &amp; VanDecar, J., 2006. P and S velocity structure of the upper mantle beneath the Transantarctic Mountains, East Antarctic craton, and Ross Sea from travel time tomography, </w:t>
      </w:r>
      <w:r w:rsidR="00B82D27" w:rsidRPr="00B82D27">
        <w:rPr>
          <w:rFonts w:ascii="Times New Roman" w:hAnsi="Times New Roman" w:cs="Times New Roman"/>
          <w:i/>
        </w:rPr>
        <w:t>Geochem. Geophys. Geosyst.</w:t>
      </w:r>
      <w:r w:rsidRPr="00E55D07">
        <w:rPr>
          <w:rFonts w:ascii="Times New Roman" w:hAnsi="Times New Roman" w:cs="Times New Roman"/>
          <w:i/>
        </w:rPr>
        <w:t>,</w:t>
      </w:r>
      <w:r w:rsidRPr="00E55D07">
        <w:rPr>
          <w:rFonts w:ascii="Times New Roman" w:hAnsi="Times New Roman" w:cs="Times New Roman"/>
        </w:rPr>
        <w:t xml:space="preserve"> 7, Q07005.</w:t>
      </w:r>
    </w:p>
    <w:p w14:paraId="360A44D9" w14:textId="17E404A2"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Welford, J.K. &amp; Hall, J., 2007. Crustal structure of the Newfoundland rifted continental margin from constrained 3-D gravity inversion, </w:t>
      </w:r>
      <w:r w:rsidR="00DD107A" w:rsidRPr="00DD107A">
        <w:rPr>
          <w:rFonts w:ascii="Times New Roman" w:hAnsi="Times New Roman" w:cs="Times New Roman"/>
          <w:i/>
        </w:rPr>
        <w:t>Geophys. J. Int.</w:t>
      </w:r>
      <w:r w:rsidRPr="00E55D07">
        <w:rPr>
          <w:rFonts w:ascii="Times New Roman" w:hAnsi="Times New Roman" w:cs="Times New Roman"/>
          <w:i/>
        </w:rPr>
        <w:t>,</w:t>
      </w:r>
      <w:r w:rsidRPr="00E55D07">
        <w:rPr>
          <w:rFonts w:ascii="Times New Roman" w:hAnsi="Times New Roman" w:cs="Times New Roman"/>
        </w:rPr>
        <w:t xml:space="preserve"> 171, 890–908.</w:t>
      </w:r>
    </w:p>
    <w:p w14:paraId="430006E8" w14:textId="2192754C"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Welford, J.K. &amp; Hall, J., 2013. Lithospheric structure of the Labrador Sea from constrained 3-D gravity inversion, </w:t>
      </w:r>
      <w:r w:rsidR="00DD107A" w:rsidRPr="00DD107A">
        <w:rPr>
          <w:rFonts w:ascii="Times New Roman" w:hAnsi="Times New Roman" w:cs="Times New Roman"/>
          <w:i/>
        </w:rPr>
        <w:t>Geophys. J. Int.</w:t>
      </w:r>
      <w:r w:rsidRPr="00E55D07">
        <w:rPr>
          <w:rFonts w:ascii="Times New Roman" w:hAnsi="Times New Roman" w:cs="Times New Roman"/>
          <w:i/>
        </w:rPr>
        <w:t>,</w:t>
      </w:r>
      <w:r w:rsidRPr="00E55D07">
        <w:rPr>
          <w:rFonts w:ascii="Times New Roman" w:hAnsi="Times New Roman" w:cs="Times New Roman"/>
        </w:rPr>
        <w:t xml:space="preserve"> 195, 767–784.</w:t>
      </w:r>
    </w:p>
    <w:p w14:paraId="7315D675" w14:textId="0AAAB22A" w:rsidR="00176F90" w:rsidRPr="00E55D07"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Welford, J.K., Shannon, P.M., O'Reilly, B.M. &amp; Hall, J., 2010. Lithospheric density variations </w:t>
      </w:r>
      <w:r w:rsidRPr="00E55D07">
        <w:rPr>
          <w:rFonts w:ascii="Times New Roman" w:hAnsi="Times New Roman" w:cs="Times New Roman"/>
        </w:rPr>
        <w:lastRenderedPageBreak/>
        <w:t xml:space="preserve">and Moho structure of the Irish Atlantic continental margin from constrained 3-D gravity inversion, </w:t>
      </w:r>
      <w:r w:rsidR="00DD107A" w:rsidRPr="00DD107A">
        <w:rPr>
          <w:rFonts w:ascii="Times New Roman" w:hAnsi="Times New Roman" w:cs="Times New Roman"/>
          <w:i/>
        </w:rPr>
        <w:t>Geophys. J. Int.</w:t>
      </w:r>
      <w:r w:rsidRPr="00E55D07">
        <w:rPr>
          <w:rFonts w:ascii="Times New Roman" w:hAnsi="Times New Roman" w:cs="Times New Roman"/>
          <w:i/>
        </w:rPr>
        <w:t>,</w:t>
      </w:r>
      <w:r w:rsidRPr="00E55D07">
        <w:rPr>
          <w:rFonts w:ascii="Times New Roman" w:hAnsi="Times New Roman" w:cs="Times New Roman"/>
        </w:rPr>
        <w:t xml:space="preserve"> 183, 79–95.</w:t>
      </w:r>
    </w:p>
    <w:p w14:paraId="700747F4" w14:textId="336A180D" w:rsidR="003705E1" w:rsidRDefault="00176F90" w:rsidP="00176F90">
      <w:pPr>
        <w:pStyle w:val="EndNoteBibliography"/>
        <w:spacing w:line="480" w:lineRule="auto"/>
        <w:ind w:left="785" w:hangingChars="327" w:hanging="785"/>
        <w:contextualSpacing/>
        <w:rPr>
          <w:rFonts w:ascii="Times New Roman" w:hAnsi="Times New Roman" w:cs="Times New Roman"/>
        </w:rPr>
      </w:pPr>
      <w:r w:rsidRPr="00E55D07">
        <w:rPr>
          <w:rFonts w:ascii="Times New Roman" w:hAnsi="Times New Roman" w:cs="Times New Roman"/>
        </w:rPr>
        <w:t xml:space="preserve">Wessel, P. &amp; Smith, W.H.F., 1998. New, improved version of generic mapping tools released, </w:t>
      </w:r>
      <w:r w:rsidR="003A5A74" w:rsidRPr="003A5A74">
        <w:rPr>
          <w:rFonts w:ascii="Times New Roman" w:hAnsi="Times New Roman" w:cs="Times New Roman"/>
          <w:i/>
        </w:rPr>
        <w:t>EOS, Trans. Am. Geophys. Un.</w:t>
      </w:r>
      <w:r w:rsidRPr="00E55D07">
        <w:rPr>
          <w:rFonts w:ascii="Times New Roman" w:hAnsi="Times New Roman" w:cs="Times New Roman"/>
          <w:i/>
        </w:rPr>
        <w:t>,</w:t>
      </w:r>
      <w:r w:rsidRPr="00E55D07">
        <w:rPr>
          <w:rFonts w:ascii="Times New Roman" w:hAnsi="Times New Roman" w:cs="Times New Roman"/>
        </w:rPr>
        <w:t xml:space="preserve"> 79, 579–579.</w:t>
      </w:r>
    </w:p>
    <w:p w14:paraId="4DF6B9FB" w14:textId="62605180" w:rsidR="004107FB" w:rsidRDefault="004107FB" w:rsidP="00176F90">
      <w:pPr>
        <w:pStyle w:val="EndNoteBibliography"/>
        <w:spacing w:line="480" w:lineRule="auto"/>
        <w:ind w:left="785" w:hangingChars="327" w:hanging="785"/>
        <w:contextualSpacing/>
        <w:rPr>
          <w:rFonts w:ascii="Times New Roman" w:eastAsiaTheme="majorEastAsia" w:hAnsi="Times New Roman" w:cs="Times New Roman"/>
          <w:b/>
          <w:bCs/>
          <w:lang w:val="en-GB"/>
        </w:rPr>
      </w:pPr>
      <w:r>
        <w:rPr>
          <w:rFonts w:ascii="Times New Roman" w:hAnsi="Times New Roman" w:cs="Times New Roman"/>
          <w:lang w:val="en-GB"/>
        </w:rPr>
        <w:br w:type="page"/>
      </w:r>
    </w:p>
    <w:p w14:paraId="08DCBF2F" w14:textId="16C70DC9" w:rsidR="00596B40" w:rsidRDefault="004107FB" w:rsidP="00254356">
      <w:pPr>
        <w:pStyle w:val="2"/>
        <w:spacing w:before="0" w:after="0" w:line="480" w:lineRule="auto"/>
        <w:contextualSpacing/>
        <w:rPr>
          <w:rFonts w:ascii="Times New Roman" w:hAnsi="Times New Roman" w:cs="Times New Roman"/>
          <w:sz w:val="24"/>
          <w:szCs w:val="24"/>
          <w:lang w:val="en-GB"/>
        </w:rPr>
      </w:pPr>
      <w:r>
        <w:rPr>
          <w:rFonts w:ascii="Times New Roman" w:hAnsi="Times New Roman" w:cs="Times New Roman"/>
          <w:sz w:val="24"/>
          <w:szCs w:val="24"/>
          <w:lang w:val="en-GB"/>
        </w:rPr>
        <w:lastRenderedPageBreak/>
        <w:t>F</w:t>
      </w:r>
      <w:r w:rsidR="00860D1E">
        <w:rPr>
          <w:rFonts w:ascii="Times New Roman" w:hAnsi="Times New Roman" w:cs="Times New Roman"/>
          <w:sz w:val="24"/>
          <w:szCs w:val="24"/>
          <w:lang w:val="en-GB"/>
        </w:rPr>
        <w:t>IGURES</w:t>
      </w:r>
    </w:p>
    <w:p w14:paraId="34078B56" w14:textId="13757768" w:rsidR="00D15D01" w:rsidRPr="00A64EDC" w:rsidRDefault="00DE77B5" w:rsidP="000D5657">
      <w:pPr>
        <w:rPr>
          <w:rFonts w:ascii="Times New Roman" w:hAnsi="Times New Roman" w:cs="Times New Roman"/>
          <w:color w:val="FF0000"/>
          <w:lang w:val="en-GB"/>
        </w:rPr>
      </w:pPr>
      <w:ins w:id="508" w:author="ji appple" w:date="2018-07-11T16:06:00Z">
        <w:r>
          <w:rPr>
            <w:rFonts w:ascii="Times New Roman" w:hAnsi="Times New Roman" w:cs="Times New Roman"/>
            <w:noProof/>
            <w:color w:val="FF0000"/>
            <w:rPrChange w:id="509">
              <w:rPr>
                <w:noProof/>
              </w:rPr>
            </w:rPrChange>
          </w:rPr>
          <w:drawing>
            <wp:inline distT="0" distB="0" distL="0" distR="0" wp14:anchorId="1C7280E4" wp14:editId="4FB2F9E9">
              <wp:extent cx="5943600" cy="7524750"/>
              <wp:effectExtent l="0" t="0" r="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1).png"/>
                      <pic:cNvPicPr/>
                    </pic:nvPicPr>
                    <pic:blipFill>
                      <a:blip r:embed="rId8">
                        <a:extLst>
                          <a:ext uri="{28A0092B-C50C-407E-A947-70E740481C1C}">
                            <a14:useLocalDpi xmlns:a14="http://schemas.microsoft.com/office/drawing/2010/main" val="0"/>
                          </a:ext>
                        </a:extLst>
                      </a:blip>
                      <a:stretch>
                        <a:fillRect/>
                      </a:stretch>
                    </pic:blipFill>
                    <pic:spPr>
                      <a:xfrm>
                        <a:off x="0" y="0"/>
                        <a:ext cx="5943600" cy="7524750"/>
                      </a:xfrm>
                      <a:prstGeom prst="rect">
                        <a:avLst/>
                      </a:prstGeom>
                    </pic:spPr>
                  </pic:pic>
                </a:graphicData>
              </a:graphic>
            </wp:inline>
          </w:drawing>
        </w:r>
      </w:ins>
      <w:del w:id="510" w:author="ji appple" w:date="2018-07-01T17:37:00Z">
        <w:r w:rsidR="007B3371" w:rsidDel="0065562F">
          <w:rPr>
            <w:rFonts w:ascii="Times New Roman" w:hAnsi="Times New Roman" w:cs="Times New Roman"/>
            <w:noProof/>
            <w:color w:val="FF0000"/>
            <w:rPrChange w:id="511">
              <w:rPr>
                <w:noProof/>
              </w:rPr>
            </w:rPrChange>
          </w:rPr>
          <w:drawing>
            <wp:inline distT="0" distB="0" distL="0" distR="0" wp14:anchorId="6656A7F3" wp14:editId="47EFE799">
              <wp:extent cx="5274775" cy="6678000"/>
              <wp:effectExtent l="0" t="0" r="2540" b="889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 1.png"/>
                      <pic:cNvPicPr/>
                    </pic:nvPicPr>
                    <pic:blipFill>
                      <a:blip r:embed="rId9">
                        <a:extLst>
                          <a:ext uri="{28A0092B-C50C-407E-A947-70E740481C1C}">
                            <a14:useLocalDpi xmlns:a14="http://schemas.microsoft.com/office/drawing/2010/main" val="0"/>
                          </a:ext>
                        </a:extLst>
                      </a:blip>
                      <a:stretch>
                        <a:fillRect/>
                      </a:stretch>
                    </pic:blipFill>
                    <pic:spPr>
                      <a:xfrm>
                        <a:off x="0" y="0"/>
                        <a:ext cx="5274775" cy="6678000"/>
                      </a:xfrm>
                      <a:prstGeom prst="rect">
                        <a:avLst/>
                      </a:prstGeom>
                    </pic:spPr>
                  </pic:pic>
                </a:graphicData>
              </a:graphic>
            </wp:inline>
          </w:drawing>
        </w:r>
      </w:del>
    </w:p>
    <w:p w14:paraId="20793424" w14:textId="5535F0B8" w:rsidR="00D15D01" w:rsidRPr="00E35902" w:rsidRDefault="00D15D01" w:rsidP="00E35902">
      <w:pPr>
        <w:spacing w:line="480" w:lineRule="auto"/>
        <w:contextualSpacing/>
        <w:rPr>
          <w:rFonts w:ascii="Times New Roman" w:hAnsi="Times New Roman" w:cs="Times New Roman"/>
          <w:lang w:val="en-GB"/>
        </w:rPr>
      </w:pPr>
      <w:r w:rsidRPr="00AF5526">
        <w:rPr>
          <w:rFonts w:ascii="Times New Roman" w:hAnsi="Times New Roman" w:cs="Times New Roman"/>
          <w:b/>
          <w:lang w:val="en-GB"/>
        </w:rPr>
        <w:lastRenderedPageBreak/>
        <w:t>Fig. 1.</w:t>
      </w:r>
      <w:r w:rsidRPr="00E35902">
        <w:rPr>
          <w:rFonts w:ascii="Times New Roman" w:hAnsi="Times New Roman" w:cs="Times New Roman"/>
          <w:lang w:val="en-GB"/>
        </w:rPr>
        <w:t xml:space="preserve"> </w:t>
      </w:r>
      <w:r w:rsidRPr="00E35902">
        <w:rPr>
          <w:rFonts w:ascii="Times New Roman" w:hAnsi="Times New Roman" w:cs="Times New Roman" w:hint="eastAsia"/>
          <w:lang w:val="en-GB"/>
        </w:rPr>
        <w:t>Geol</w:t>
      </w:r>
      <w:r w:rsidRPr="00E35902">
        <w:rPr>
          <w:rFonts w:ascii="Times New Roman" w:hAnsi="Times New Roman" w:cs="Times New Roman"/>
          <w:lang w:val="en-GB"/>
        </w:rPr>
        <w:t>ogical map of the Ross Sea region showing the location of the TAMs, the Ross Sea Shelf,</w:t>
      </w:r>
      <w:r w:rsidRPr="00E35902">
        <w:rPr>
          <w:rFonts w:ascii="Times New Roman" w:hAnsi="Times New Roman" w:cs="Times New Roman" w:hint="eastAsia"/>
          <w:lang w:val="en-GB"/>
        </w:rPr>
        <w:t xml:space="preserve"> DSDP </w:t>
      </w:r>
      <w:r w:rsidRPr="00E35902">
        <w:rPr>
          <w:rFonts w:ascii="Times New Roman" w:hAnsi="Times New Roman" w:cs="Times New Roman"/>
          <w:lang w:val="en-GB"/>
        </w:rPr>
        <w:t xml:space="preserve">drilling sites, basement rises and sedimentary basins. The 1000-m, 1500-m and 2000-m isobaths indicate the location of the continental slope. The thin black line indicates the coastline of Victoria Land. Main right-lateral strike-slip faults (solid black lines) and secondary faults are redrawn from </w:t>
      </w:r>
      <w:proofErr w:type="spellStart"/>
      <w:r w:rsidRPr="00E35902">
        <w:rPr>
          <w:rFonts w:ascii="Times New Roman" w:hAnsi="Times New Roman" w:cs="Times New Roman"/>
          <w:lang w:val="en-GB"/>
        </w:rPr>
        <w:t>Salvini</w:t>
      </w:r>
      <w:proofErr w:type="spellEnd"/>
      <w:r w:rsidRPr="00E35902">
        <w:rPr>
          <w:rFonts w:ascii="Times New Roman" w:hAnsi="Times New Roman" w:cs="Times New Roman"/>
          <w:lang w:val="en-GB"/>
        </w:rPr>
        <w:t xml:space="preserve"> </w:t>
      </w:r>
      <w:r w:rsidRPr="00AF5526">
        <w:rPr>
          <w:rFonts w:ascii="Times New Roman" w:hAnsi="Times New Roman" w:cs="Times New Roman"/>
          <w:i/>
          <w:lang w:val="en-GB"/>
        </w:rPr>
        <w:t>et al</w:t>
      </w:r>
      <w:r w:rsidRPr="00E35902">
        <w:rPr>
          <w:rFonts w:ascii="Times New Roman" w:hAnsi="Times New Roman" w:cs="Times New Roman"/>
          <w:lang w:val="en-GB"/>
        </w:rPr>
        <w:t>. (1997). Abbreviations: MB, Mt. Melbourne; MT, Mt. Erebus; MTP, Mt. The Pleiades.</w:t>
      </w:r>
    </w:p>
    <w:p w14:paraId="62AA7BC0" w14:textId="77777777" w:rsidR="00D15D01" w:rsidRDefault="00D15D01">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0C12B1E9" w14:textId="4001BA62" w:rsidR="00D15D01" w:rsidRDefault="00D15D01" w:rsidP="00D15D01">
      <w:pPr>
        <w:rPr>
          <w:rFonts w:ascii="Times New Roman" w:hAnsi="Times New Roman" w:cs="Times New Roman"/>
          <w:sz w:val="20"/>
          <w:szCs w:val="20"/>
          <w:lang w:val="en-GB"/>
        </w:rPr>
      </w:pPr>
      <w:del w:id="512" w:author="ji appple" w:date="2018-07-01T17:36:00Z">
        <w:r w:rsidRPr="00A64EDC" w:rsidDel="0065562F">
          <w:rPr>
            <w:rFonts w:ascii="Times New Roman" w:hAnsi="Times New Roman" w:cs="Times New Roman"/>
            <w:noProof/>
            <w:rPrChange w:id="513">
              <w:rPr>
                <w:noProof/>
              </w:rPr>
            </w:rPrChange>
          </w:rPr>
          <w:lastRenderedPageBreak/>
          <w:drawing>
            <wp:inline distT="0" distB="0" distL="0" distR="0" wp14:anchorId="44C4CA30" wp14:editId="3CEE7592">
              <wp:extent cx="5274310" cy="7090410"/>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data3-3.png"/>
                      <pic:cNvPicPr/>
                    </pic:nvPicPr>
                    <pic:blipFill>
                      <a:blip r:embed="rId10">
                        <a:extLst>
                          <a:ext uri="{28A0092B-C50C-407E-A947-70E740481C1C}">
                            <a14:useLocalDpi xmlns:a14="http://schemas.microsoft.com/office/drawing/2010/main" val="0"/>
                          </a:ext>
                        </a:extLst>
                      </a:blip>
                      <a:stretch>
                        <a:fillRect/>
                      </a:stretch>
                    </pic:blipFill>
                    <pic:spPr>
                      <a:xfrm>
                        <a:off x="0" y="0"/>
                        <a:ext cx="5274310" cy="7090410"/>
                      </a:xfrm>
                      <a:prstGeom prst="rect">
                        <a:avLst/>
                      </a:prstGeom>
                    </pic:spPr>
                  </pic:pic>
                </a:graphicData>
              </a:graphic>
            </wp:inline>
          </w:drawing>
        </w:r>
      </w:del>
      <w:ins w:id="514" w:author="ji appple" w:date="2018-07-11T11:20:00Z">
        <w:r w:rsidR="00937AB8">
          <w:rPr>
            <w:rFonts w:ascii="Times New Roman" w:hAnsi="Times New Roman" w:cs="Times New Roman"/>
            <w:noProof/>
            <w:sz w:val="20"/>
            <w:szCs w:val="20"/>
            <w:rPrChange w:id="515">
              <w:rPr>
                <w:noProof/>
              </w:rPr>
            </w:rPrChange>
          </w:rPr>
          <w:drawing>
            <wp:inline distT="0" distB="0" distL="0" distR="0" wp14:anchorId="1D581154" wp14:editId="6B3AC16E">
              <wp:extent cx="5943600" cy="7990205"/>
              <wp:effectExtent l="0" t="0" r="0" b="1079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2(1).png"/>
                      <pic:cNvPicPr/>
                    </pic:nvPicPr>
                    <pic:blipFill>
                      <a:blip r:embed="rId11">
                        <a:extLst>
                          <a:ext uri="{28A0092B-C50C-407E-A947-70E740481C1C}">
                            <a14:useLocalDpi xmlns:a14="http://schemas.microsoft.com/office/drawing/2010/main" val="0"/>
                          </a:ext>
                        </a:extLst>
                      </a:blip>
                      <a:stretch>
                        <a:fillRect/>
                      </a:stretch>
                    </pic:blipFill>
                    <pic:spPr>
                      <a:xfrm>
                        <a:off x="0" y="0"/>
                        <a:ext cx="5943600" cy="7990205"/>
                      </a:xfrm>
                      <a:prstGeom prst="rect">
                        <a:avLst/>
                      </a:prstGeom>
                    </pic:spPr>
                  </pic:pic>
                </a:graphicData>
              </a:graphic>
            </wp:inline>
          </w:drawing>
        </w:r>
      </w:ins>
    </w:p>
    <w:p w14:paraId="598D166A" w14:textId="572F85F2" w:rsidR="00D15D01" w:rsidRPr="00E35902" w:rsidRDefault="00D15D01" w:rsidP="00E35902">
      <w:pPr>
        <w:spacing w:line="480" w:lineRule="auto"/>
        <w:contextualSpacing/>
        <w:rPr>
          <w:rFonts w:ascii="Times New Roman" w:hAnsi="Times New Roman" w:cs="Times New Roman"/>
          <w:lang w:val="en-GB"/>
        </w:rPr>
      </w:pPr>
      <w:r w:rsidRPr="00AF5526">
        <w:rPr>
          <w:rFonts w:ascii="Times New Roman" w:hAnsi="Times New Roman" w:cs="Times New Roman"/>
          <w:b/>
          <w:lang w:val="en-GB"/>
        </w:rPr>
        <w:lastRenderedPageBreak/>
        <w:t>Fig. 2.</w:t>
      </w:r>
      <w:r w:rsidRPr="00E35902">
        <w:rPr>
          <w:rFonts w:ascii="Times New Roman" w:hAnsi="Times New Roman" w:cs="Times New Roman"/>
          <w:lang w:val="en-GB"/>
        </w:rPr>
        <w:t xml:space="preserve"> </w:t>
      </w:r>
      <w:r w:rsidRPr="00E35902">
        <w:rPr>
          <w:rFonts w:ascii="Times New Roman" w:hAnsi="Times New Roman" w:cs="Times New Roman" w:hint="eastAsia"/>
          <w:lang w:val="en-GB"/>
        </w:rPr>
        <w:t>Map</w:t>
      </w:r>
      <w:r w:rsidRPr="00E35902">
        <w:rPr>
          <w:rFonts w:ascii="Times New Roman" w:hAnsi="Times New Roman" w:cs="Times New Roman"/>
          <w:lang w:val="en-GB"/>
        </w:rPr>
        <w:t xml:space="preserve">s of the study region. (a) </w:t>
      </w:r>
      <w:del w:id="516" w:author="ji appple" w:date="2018-07-02T10:05:00Z">
        <w:r w:rsidRPr="00E35902" w:rsidDel="00E422F7">
          <w:rPr>
            <w:rFonts w:ascii="Times New Roman" w:hAnsi="Times New Roman" w:cs="Times New Roman"/>
            <w:lang w:val="en-GB"/>
          </w:rPr>
          <w:delText xml:space="preserve">Topography </w:delText>
        </w:r>
      </w:del>
      <w:ins w:id="517" w:author="ji appple" w:date="2018-07-02T10:05:00Z">
        <w:r w:rsidR="000B153B">
          <w:rPr>
            <w:rFonts w:ascii="Times New Roman" w:hAnsi="Times New Roman" w:cs="Times New Roman"/>
            <w:lang w:val="en-GB"/>
          </w:rPr>
          <w:t>B</w:t>
        </w:r>
        <w:r w:rsidR="00E422F7">
          <w:rPr>
            <w:rFonts w:ascii="Times New Roman" w:hAnsi="Times New Roman" w:cs="Times New Roman"/>
            <w:lang w:val="en-GB"/>
          </w:rPr>
          <w:t>athymetr</w:t>
        </w:r>
        <w:r w:rsidR="000B153B">
          <w:rPr>
            <w:rFonts w:ascii="Times New Roman" w:hAnsi="Times New Roman" w:cs="Times New Roman"/>
            <w:lang w:val="en-GB"/>
          </w:rPr>
          <w:t xml:space="preserve">ic map </w:t>
        </w:r>
      </w:ins>
      <w:del w:id="518" w:author="ji appple" w:date="2018-07-02T10:07:00Z">
        <w:r w:rsidRPr="00E35902" w:rsidDel="000B153B">
          <w:rPr>
            <w:rFonts w:ascii="Times New Roman" w:hAnsi="Times New Roman" w:cs="Times New Roman"/>
            <w:lang w:val="en-GB"/>
          </w:rPr>
          <w:delText xml:space="preserve">from </w:delText>
        </w:r>
      </w:del>
      <w:ins w:id="519" w:author="ji appple" w:date="2018-07-02T10:07:00Z">
        <w:r w:rsidR="000B153B">
          <w:rPr>
            <w:rFonts w:ascii="Times New Roman" w:hAnsi="Times New Roman" w:cs="Times New Roman"/>
            <w:lang w:val="en-GB"/>
          </w:rPr>
          <w:t>based on</w:t>
        </w:r>
        <w:r w:rsidR="000B153B" w:rsidRPr="00E35902">
          <w:rPr>
            <w:rFonts w:ascii="Times New Roman" w:hAnsi="Times New Roman" w:cs="Times New Roman"/>
            <w:lang w:val="en-GB"/>
          </w:rPr>
          <w:t xml:space="preserve"> </w:t>
        </w:r>
      </w:ins>
      <w:r w:rsidRPr="00E35902">
        <w:rPr>
          <w:rFonts w:ascii="Times New Roman" w:hAnsi="Times New Roman" w:cs="Times New Roman"/>
          <w:lang w:val="en-GB"/>
        </w:rPr>
        <w:t xml:space="preserve">the </w:t>
      </w:r>
      <w:r w:rsidRPr="00E35902">
        <w:rPr>
          <w:rFonts w:ascii="Times New Roman" w:hAnsi="Times New Roman" w:cs="Times New Roman" w:hint="eastAsia"/>
          <w:lang w:val="en-GB"/>
        </w:rPr>
        <w:t>G</w:t>
      </w:r>
      <w:r w:rsidRPr="00E35902">
        <w:rPr>
          <w:rFonts w:ascii="Times New Roman" w:hAnsi="Times New Roman" w:cs="Times New Roman"/>
          <w:lang w:val="en-GB"/>
        </w:rPr>
        <w:t>eneral Bathymetric Chart of the Oceans (GEBCO), (b) free-air gravity anomalies from FAA V23.1, (c) sediment thickness</w:t>
      </w:r>
      <w:del w:id="520" w:author="ji appple" w:date="2018-07-02T09:49:00Z">
        <w:r w:rsidRPr="00E35902" w:rsidDel="002408D1">
          <w:rPr>
            <w:rFonts w:ascii="Times New Roman" w:hAnsi="Times New Roman" w:cs="Times New Roman"/>
            <w:lang w:val="en-GB"/>
          </w:rPr>
          <w:delText>es</w:delText>
        </w:r>
      </w:del>
      <w:ins w:id="521" w:author="ji appple" w:date="2018-07-02T09:49:00Z">
        <w:r w:rsidR="002408D1">
          <w:rPr>
            <w:rFonts w:ascii="Times New Roman" w:hAnsi="Times New Roman" w:cs="Times New Roman"/>
            <w:lang w:val="en-GB"/>
          </w:rPr>
          <w:t xml:space="preserve"> </w:t>
        </w:r>
      </w:ins>
      <w:ins w:id="522" w:author="ji appple" w:date="2018-07-02T09:50:00Z">
        <w:r w:rsidR="002408D1">
          <w:rPr>
            <w:rFonts w:ascii="Times New Roman" w:hAnsi="Times New Roman" w:cs="Times New Roman"/>
            <w:lang w:val="en-GB"/>
          </w:rPr>
          <w:t>(</w:t>
        </w:r>
      </w:ins>
      <w:del w:id="523" w:author="ji appple" w:date="2018-07-02T09:49:00Z">
        <w:r w:rsidRPr="00E35902" w:rsidDel="002408D1">
          <w:rPr>
            <w:rFonts w:ascii="Times New Roman" w:hAnsi="Times New Roman" w:cs="Times New Roman"/>
            <w:lang w:val="en-GB"/>
          </w:rPr>
          <w:delText xml:space="preserve"> from NGDC </w:delText>
        </w:r>
      </w:del>
      <w:ins w:id="524" w:author="ji appple" w:date="2018-07-02T09:46:00Z">
        <w:r w:rsidR="002408D1">
          <w:rPr>
            <w:rFonts w:ascii="Times New Roman" w:hAnsi="Times New Roman" w:cs="Times New Roman"/>
            <w:noProof/>
            <w:lang w:val="en-GB"/>
          </w:rPr>
          <w:t>Lindeque</w:t>
        </w:r>
        <w:r w:rsidR="002408D1" w:rsidRPr="008375BB">
          <w:rPr>
            <w:rFonts w:ascii="Times New Roman" w:hAnsi="Times New Roman" w:cs="Times New Roman"/>
            <w:i/>
            <w:noProof/>
            <w:lang w:val="en-GB"/>
          </w:rPr>
          <w:t xml:space="preserve"> et al.</w:t>
        </w:r>
        <w:r w:rsidR="002408D1">
          <w:rPr>
            <w:rFonts w:ascii="Times New Roman" w:hAnsi="Times New Roman" w:cs="Times New Roman"/>
            <w:noProof/>
            <w:lang w:val="en-GB"/>
          </w:rPr>
          <w:t xml:space="preserve"> 2016) </w:t>
        </w:r>
      </w:ins>
      <w:r w:rsidRPr="00E35902">
        <w:rPr>
          <w:rFonts w:ascii="Times New Roman" w:hAnsi="Times New Roman" w:cs="Times New Roman"/>
          <w:lang w:val="en-GB"/>
        </w:rPr>
        <w:t>and (d) depths to basement</w:t>
      </w:r>
      <w:ins w:id="525" w:author="ji appple" w:date="2018-07-02T10:16:00Z">
        <w:r w:rsidR="00855EE1">
          <w:rPr>
            <w:rFonts w:ascii="Times New Roman" w:hAnsi="Times New Roman" w:cs="Times New Roman"/>
            <w:lang w:val="en-GB"/>
          </w:rPr>
          <w:t xml:space="preserve"> </w:t>
        </w:r>
      </w:ins>
      <w:ins w:id="526" w:author="ji appple" w:date="2018-07-02T10:17:00Z">
        <w:r w:rsidR="00855EE1">
          <w:rPr>
            <w:rFonts w:ascii="Times New Roman" w:hAnsi="Times New Roman" w:cs="Times New Roman"/>
            <w:lang w:val="en-GB"/>
          </w:rPr>
          <w:t xml:space="preserve">determined </w:t>
        </w:r>
      </w:ins>
      <w:ins w:id="527" w:author="ji appple" w:date="2018-07-02T10:16:00Z">
        <w:r w:rsidR="00855EE1">
          <w:rPr>
            <w:rFonts w:ascii="Times New Roman" w:hAnsi="Times New Roman" w:cs="Times New Roman"/>
            <w:lang w:val="en-GB"/>
          </w:rPr>
          <w:t>by subtracting the sediment thickness</w:t>
        </w:r>
      </w:ins>
      <w:ins w:id="528" w:author="ji appple" w:date="2018-07-02T10:17:00Z">
        <w:r w:rsidR="00855EE1">
          <w:rPr>
            <w:rFonts w:ascii="Times New Roman" w:hAnsi="Times New Roman" w:cs="Times New Roman"/>
            <w:lang w:val="en-GB"/>
          </w:rPr>
          <w:t xml:space="preserve"> (c) from the bathymetry (a)</w:t>
        </w:r>
      </w:ins>
      <w:r w:rsidRPr="00E35902">
        <w:rPr>
          <w:rFonts w:ascii="Times New Roman" w:hAnsi="Times New Roman" w:cs="Times New Roman"/>
          <w:lang w:val="en-GB"/>
        </w:rPr>
        <w:t xml:space="preserve">. The solid red line shows the location of </w:t>
      </w:r>
      <w:r w:rsidR="00AF5526">
        <w:rPr>
          <w:rFonts w:ascii="Times New Roman" w:hAnsi="Times New Roman" w:cs="Times New Roman"/>
          <w:lang w:val="en-GB"/>
        </w:rPr>
        <w:t xml:space="preserve">OBS profile of </w:t>
      </w:r>
      <w:r w:rsidRPr="00E35902">
        <w:rPr>
          <w:rFonts w:ascii="Times New Roman" w:hAnsi="Times New Roman" w:cs="Times New Roman"/>
          <w:lang w:val="en-GB"/>
        </w:rPr>
        <w:t xml:space="preserve">ACRUP project </w:t>
      </w:r>
      <w:r w:rsidR="00261B17">
        <w:rPr>
          <w:rFonts w:ascii="Times New Roman" w:hAnsi="Times New Roman" w:cs="Times New Roman"/>
          <w:noProof/>
          <w:lang w:val="en-GB"/>
        </w:rPr>
        <w:t>(Trey</w:t>
      </w:r>
      <w:r w:rsidR="00261B17" w:rsidRPr="00261B17">
        <w:rPr>
          <w:rFonts w:ascii="Times New Roman" w:hAnsi="Times New Roman" w:cs="Times New Roman"/>
          <w:i/>
          <w:noProof/>
          <w:lang w:val="en-GB"/>
        </w:rPr>
        <w:t xml:space="preserve"> et al.</w:t>
      </w:r>
      <w:r w:rsidR="00261B17">
        <w:rPr>
          <w:rFonts w:ascii="Times New Roman" w:hAnsi="Times New Roman" w:cs="Times New Roman"/>
          <w:noProof/>
          <w:lang w:val="en-GB"/>
        </w:rPr>
        <w:t xml:space="preserve"> 1999)</w:t>
      </w:r>
      <w:r w:rsidRPr="00E35902">
        <w:rPr>
          <w:rFonts w:ascii="Times New Roman" w:hAnsi="Times New Roman" w:cs="Times New Roman"/>
          <w:lang w:val="en-GB"/>
        </w:rPr>
        <w:t>. The tectonic lines delineating the boundary of the main basins are the same as in Fig. 1.</w:t>
      </w:r>
      <w:ins w:id="529" w:author="ji appple" w:date="2018-07-11T11:21:00Z">
        <w:r w:rsidR="00937AB8">
          <w:rPr>
            <w:rFonts w:ascii="Times New Roman" w:hAnsi="Times New Roman" w:cs="Times New Roman"/>
            <w:lang w:val="en-GB"/>
          </w:rPr>
          <w:t xml:space="preserve"> Abbreviations are: DB: </w:t>
        </w:r>
        <w:proofErr w:type="spellStart"/>
        <w:r w:rsidR="00937AB8">
          <w:rPr>
            <w:rFonts w:ascii="Times New Roman" w:hAnsi="Times New Roman" w:cs="Times New Roman"/>
            <w:lang w:val="en-GB"/>
          </w:rPr>
          <w:t>Drygalski</w:t>
        </w:r>
        <w:proofErr w:type="spellEnd"/>
        <w:r w:rsidR="00937AB8">
          <w:rPr>
            <w:rFonts w:ascii="Times New Roman" w:hAnsi="Times New Roman" w:cs="Times New Roman"/>
            <w:lang w:val="en-GB"/>
          </w:rPr>
          <w:t xml:space="preserve"> Basin</w:t>
        </w:r>
      </w:ins>
      <w:ins w:id="530" w:author="ji appple" w:date="2018-07-11T11:22:00Z">
        <w:r w:rsidR="00937AB8">
          <w:rPr>
            <w:rFonts w:ascii="Times New Roman" w:hAnsi="Times New Roman" w:cs="Times New Roman"/>
            <w:lang w:val="en-GB"/>
          </w:rPr>
          <w:t xml:space="preserve"> and</w:t>
        </w:r>
      </w:ins>
      <w:ins w:id="531" w:author="ji appple" w:date="2018-07-11T11:21:00Z">
        <w:r w:rsidR="00937AB8">
          <w:rPr>
            <w:rFonts w:ascii="Times New Roman" w:hAnsi="Times New Roman" w:cs="Times New Roman"/>
            <w:lang w:val="en-GB"/>
          </w:rPr>
          <w:t xml:space="preserve"> </w:t>
        </w:r>
        <w:proofErr w:type="spellStart"/>
        <w:r w:rsidR="00937AB8">
          <w:rPr>
            <w:rFonts w:ascii="Times New Roman" w:hAnsi="Times New Roman" w:cs="Times New Roman"/>
            <w:lang w:val="en-GB"/>
          </w:rPr>
          <w:t>DIT</w:t>
        </w:r>
        <w:proofErr w:type="spellEnd"/>
        <w:r w:rsidR="00937AB8">
          <w:rPr>
            <w:rFonts w:ascii="Times New Roman" w:hAnsi="Times New Roman" w:cs="Times New Roman"/>
            <w:lang w:val="en-GB"/>
          </w:rPr>
          <w:t xml:space="preserve">: </w:t>
        </w:r>
        <w:proofErr w:type="spellStart"/>
        <w:r w:rsidR="00937AB8">
          <w:rPr>
            <w:rFonts w:ascii="Times New Roman" w:hAnsi="Times New Roman" w:cs="Times New Roman"/>
            <w:lang w:val="en-GB"/>
          </w:rPr>
          <w:t>Dry</w:t>
        </w:r>
      </w:ins>
      <w:ins w:id="532" w:author="ji appple" w:date="2018-07-11T11:22:00Z">
        <w:r w:rsidR="00937AB8">
          <w:rPr>
            <w:rFonts w:ascii="Times New Roman" w:hAnsi="Times New Roman" w:cs="Times New Roman"/>
            <w:lang w:val="en-GB"/>
          </w:rPr>
          <w:t>galski</w:t>
        </w:r>
        <w:proofErr w:type="spellEnd"/>
        <w:r w:rsidR="00937AB8">
          <w:rPr>
            <w:rFonts w:ascii="Times New Roman" w:hAnsi="Times New Roman" w:cs="Times New Roman"/>
            <w:lang w:val="en-GB"/>
          </w:rPr>
          <w:t xml:space="preserve"> Ice Tongue.</w:t>
        </w:r>
      </w:ins>
    </w:p>
    <w:p w14:paraId="1A3073B5" w14:textId="77777777" w:rsidR="00D15D01" w:rsidRPr="00E35902" w:rsidRDefault="00D15D01" w:rsidP="00E35902">
      <w:pPr>
        <w:widowControl/>
        <w:spacing w:line="480" w:lineRule="auto"/>
        <w:contextualSpacing/>
        <w:jc w:val="left"/>
        <w:rPr>
          <w:rFonts w:ascii="Times New Roman" w:hAnsi="Times New Roman" w:cs="Times New Roman"/>
          <w:lang w:val="en-GB"/>
        </w:rPr>
      </w:pPr>
      <w:r w:rsidRPr="00E35902">
        <w:rPr>
          <w:rFonts w:ascii="Times New Roman" w:hAnsi="Times New Roman" w:cs="Times New Roman"/>
          <w:lang w:val="en-GB"/>
        </w:rPr>
        <w:br w:type="page"/>
      </w:r>
    </w:p>
    <w:p w14:paraId="61F9A48A" w14:textId="4C71411D" w:rsidR="00D15D01" w:rsidRPr="00A64EDC" w:rsidRDefault="002C1C42" w:rsidP="000D5657">
      <w:pPr>
        <w:rPr>
          <w:rFonts w:ascii="Times New Roman" w:hAnsi="Times New Roman" w:cs="Times New Roman"/>
          <w:lang w:val="en-GB"/>
        </w:rPr>
      </w:pPr>
      <w:r>
        <w:rPr>
          <w:rFonts w:ascii="Times New Roman" w:hAnsi="Times New Roman" w:cs="Times New Roman"/>
          <w:noProof/>
        </w:rPr>
        <w:lastRenderedPageBreak/>
        <w:drawing>
          <wp:inline distT="0" distB="0" distL="0" distR="0" wp14:anchorId="2FDBDBBD" wp14:editId="4266CB48">
            <wp:extent cx="2432835" cy="3384000"/>
            <wp:effectExtent l="0" t="0" r="5715" b="698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3-1.png"/>
                    <pic:cNvPicPr/>
                  </pic:nvPicPr>
                  <pic:blipFill>
                    <a:blip r:embed="rId12">
                      <a:extLst>
                        <a:ext uri="{28A0092B-C50C-407E-A947-70E740481C1C}">
                          <a14:useLocalDpi xmlns:a14="http://schemas.microsoft.com/office/drawing/2010/main" val="0"/>
                        </a:ext>
                      </a:extLst>
                    </a:blip>
                    <a:stretch>
                      <a:fillRect/>
                    </a:stretch>
                  </pic:blipFill>
                  <pic:spPr>
                    <a:xfrm>
                      <a:off x="0" y="0"/>
                      <a:ext cx="2432835" cy="3384000"/>
                    </a:xfrm>
                    <a:prstGeom prst="rect">
                      <a:avLst/>
                    </a:prstGeom>
                  </pic:spPr>
                </pic:pic>
              </a:graphicData>
            </a:graphic>
          </wp:inline>
        </w:drawing>
      </w:r>
    </w:p>
    <w:p w14:paraId="412A2C3B" w14:textId="5FED97E9" w:rsidR="00D15D01" w:rsidRPr="00E35902" w:rsidRDefault="00D15D01" w:rsidP="00E35902">
      <w:pPr>
        <w:pStyle w:val="a5"/>
        <w:spacing w:line="480" w:lineRule="auto"/>
        <w:ind w:firstLineChars="0" w:firstLine="0"/>
        <w:contextualSpacing/>
        <w:rPr>
          <w:rFonts w:ascii="Times New Roman" w:hAnsi="Times New Roman" w:cs="Times New Roman"/>
          <w:lang w:val="en-GB"/>
        </w:rPr>
      </w:pPr>
      <w:r w:rsidRPr="008F09AE">
        <w:rPr>
          <w:rFonts w:ascii="Times New Roman" w:hAnsi="Times New Roman" w:cs="Times New Roman"/>
          <w:b/>
          <w:lang w:val="en-GB"/>
        </w:rPr>
        <w:t>Fig. 3.</w:t>
      </w:r>
      <w:r w:rsidRPr="00E35902">
        <w:rPr>
          <w:rFonts w:ascii="Times New Roman" w:hAnsi="Times New Roman" w:cs="Times New Roman"/>
          <w:lang w:val="en-GB"/>
        </w:rPr>
        <w:t xml:space="preserve"> </w:t>
      </w:r>
      <w:r w:rsidRPr="00E35902">
        <w:rPr>
          <w:rFonts w:ascii="Times New Roman" w:hAnsi="Times New Roman" w:cs="Times New Roman" w:hint="eastAsia"/>
          <w:lang w:val="en-GB"/>
        </w:rPr>
        <w:t>Different</w:t>
      </w:r>
      <w:r w:rsidRPr="00E35902">
        <w:rPr>
          <w:rFonts w:ascii="Times New Roman" w:hAnsi="Times New Roman" w:cs="Times New Roman"/>
          <w:lang w:val="en-GB"/>
        </w:rPr>
        <w:t xml:space="preserve"> theoretical models that reflect variations in density with depth. In the gravity inversion, we employ the sediment compaction model as the initial and reference model, and the envelope defined by the upper and lower boundaries within which the density is allowed to vary is denoted by the grey region.</w:t>
      </w:r>
    </w:p>
    <w:p w14:paraId="2806527A" w14:textId="77777777" w:rsidR="00D15D01" w:rsidRDefault="00D15D01">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599B1FC0" w14:textId="54A5532E" w:rsidR="00D15D01" w:rsidRDefault="00D15D01" w:rsidP="00D15D01">
      <w:pPr>
        <w:pStyle w:val="a5"/>
        <w:ind w:firstLineChars="0" w:firstLine="0"/>
        <w:rPr>
          <w:rFonts w:ascii="Times New Roman" w:hAnsi="Times New Roman" w:cs="Times New Roman"/>
          <w:sz w:val="20"/>
          <w:szCs w:val="20"/>
          <w:lang w:val="en-GB"/>
        </w:rPr>
      </w:pPr>
      <w:r w:rsidRPr="00A64EDC">
        <w:rPr>
          <w:rFonts w:ascii="Times New Roman" w:hAnsi="Times New Roman" w:cs="Times New Roman" w:hint="eastAsia"/>
          <w:noProof/>
        </w:rPr>
        <w:lastRenderedPageBreak/>
        <w:drawing>
          <wp:inline distT="0" distB="0" distL="0" distR="0" wp14:anchorId="6574E6E6" wp14:editId="50CAE191">
            <wp:extent cx="5269865" cy="4555672"/>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ures(2)（被拖移） 1.pdf"/>
                    <pic:cNvPicPr/>
                  </pic:nvPicPr>
                  <pic:blipFill rotWithShape="1">
                    <a:blip r:embed="rId13">
                      <a:extLst>
                        <a:ext uri="{28A0092B-C50C-407E-A947-70E740481C1C}">
                          <a14:useLocalDpi xmlns:a14="http://schemas.microsoft.com/office/drawing/2010/main" val="0"/>
                        </a:ext>
                      </a:extLst>
                    </a:blip>
                    <a:srcRect t="25395" b="13519"/>
                    <a:stretch/>
                  </pic:blipFill>
                  <pic:spPr bwMode="auto">
                    <a:xfrm>
                      <a:off x="0" y="0"/>
                      <a:ext cx="5270500" cy="4556221"/>
                    </a:xfrm>
                    <a:prstGeom prst="rect">
                      <a:avLst/>
                    </a:prstGeom>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47685CB" w14:textId="1A7161A7" w:rsidR="00E35902" w:rsidRDefault="00C00C4E" w:rsidP="008F09AE">
      <w:pPr>
        <w:widowControl/>
        <w:spacing w:line="480" w:lineRule="auto"/>
        <w:rPr>
          <w:rFonts w:ascii="Times New Roman" w:hAnsi="Times New Roman" w:cs="Times New Roman"/>
          <w:sz w:val="20"/>
          <w:szCs w:val="20"/>
          <w:lang w:val="en-GB"/>
        </w:rPr>
      </w:pPr>
      <w:r w:rsidRPr="008F09AE">
        <w:rPr>
          <w:rFonts w:ascii="Times New Roman" w:hAnsi="Times New Roman" w:cs="Times New Roman"/>
          <w:b/>
          <w:lang w:val="en-GB"/>
        </w:rPr>
        <w:t>Fig.</w:t>
      </w:r>
      <w:r w:rsidR="000D5657" w:rsidRPr="008F09AE">
        <w:rPr>
          <w:rFonts w:ascii="Times New Roman" w:hAnsi="Times New Roman" w:cs="Times New Roman"/>
          <w:b/>
          <w:lang w:val="en-GB"/>
        </w:rPr>
        <w:t xml:space="preserve"> </w:t>
      </w:r>
      <w:r w:rsidRPr="008F09AE">
        <w:rPr>
          <w:rFonts w:ascii="Times New Roman" w:hAnsi="Times New Roman" w:cs="Times New Roman"/>
          <w:b/>
          <w:lang w:val="en-GB"/>
        </w:rPr>
        <w:t>4.</w:t>
      </w:r>
      <w:r w:rsidRPr="00E35902">
        <w:rPr>
          <w:rFonts w:ascii="Times New Roman" w:hAnsi="Times New Roman" w:cs="Times New Roman"/>
          <w:lang w:val="en-GB"/>
        </w:rPr>
        <w:t xml:space="preserve"> Oblique perspective view of the </w:t>
      </w:r>
      <w:r w:rsidRPr="00E35902">
        <w:rPr>
          <w:rFonts w:ascii="Times New Roman" w:hAnsi="Times New Roman" w:cs="Times New Roman" w:hint="eastAsia"/>
          <w:lang w:val="en-GB"/>
        </w:rPr>
        <w:t xml:space="preserve">3-D density anomaly model </w:t>
      </w:r>
      <w:r w:rsidRPr="00E35902">
        <w:rPr>
          <w:rFonts w:ascii="Times New Roman" w:hAnsi="Times New Roman" w:cs="Times New Roman"/>
          <w:lang w:val="en-GB"/>
        </w:rPr>
        <w:t>obtained via</w:t>
      </w:r>
      <w:r w:rsidR="008F09AE">
        <w:rPr>
          <w:rFonts w:ascii="Times New Roman" w:hAnsi="Times New Roman" w:cs="Times New Roman" w:hint="eastAsia"/>
          <w:lang w:val="en-GB"/>
        </w:rPr>
        <w:t xml:space="preserve"> </w:t>
      </w:r>
      <w:r w:rsidRPr="00E35902">
        <w:rPr>
          <w:rFonts w:ascii="Times New Roman" w:hAnsi="Times New Roman" w:cs="Times New Roman" w:hint="eastAsia"/>
          <w:lang w:val="en-GB"/>
        </w:rPr>
        <w:t>gravity inversion over the Ross Sea region. In the inversion, the land area</w:t>
      </w:r>
      <w:r w:rsidRPr="00E35902">
        <w:rPr>
          <w:rFonts w:ascii="Times New Roman" w:hAnsi="Times New Roman" w:cs="Times New Roman"/>
          <w:lang w:val="en-GB"/>
        </w:rPr>
        <w:t xml:space="preserve"> and</w:t>
      </w:r>
      <w:r w:rsidRPr="00E35902">
        <w:rPr>
          <w:rFonts w:ascii="Times New Roman" w:hAnsi="Times New Roman" w:cs="Times New Roman" w:hint="eastAsia"/>
          <w:lang w:val="en-GB"/>
        </w:rPr>
        <w:t xml:space="preserve"> the Ross Ice Shelf </w:t>
      </w:r>
      <w:r w:rsidRPr="00E35902">
        <w:rPr>
          <w:rFonts w:ascii="Times New Roman" w:hAnsi="Times New Roman" w:cs="Times New Roman"/>
          <w:lang w:val="en-GB"/>
        </w:rPr>
        <w:t>are</w:t>
      </w:r>
      <w:r w:rsidRPr="00E35902">
        <w:rPr>
          <w:rFonts w:ascii="Times New Roman" w:hAnsi="Times New Roman" w:cs="Times New Roman" w:hint="eastAsia"/>
          <w:lang w:val="en-GB"/>
        </w:rPr>
        <w:t xml:space="preserve"> excluded.</w:t>
      </w:r>
      <w:r w:rsidRPr="00E35902">
        <w:rPr>
          <w:rFonts w:ascii="Times New Roman" w:hAnsi="Times New Roman" w:cs="Times New Roman"/>
          <w:lang w:val="en-GB"/>
        </w:rPr>
        <w:t xml:space="preserve"> W</w:t>
      </w:r>
      <w:r w:rsidRPr="00E35902">
        <w:rPr>
          <w:rFonts w:ascii="Times New Roman" w:hAnsi="Times New Roman" w:cs="Times New Roman" w:hint="eastAsia"/>
          <w:lang w:val="en-GB"/>
        </w:rPr>
        <w:t xml:space="preserve">e show the inverted 3-D </w:t>
      </w:r>
      <w:r w:rsidRPr="00E35902">
        <w:rPr>
          <w:rFonts w:ascii="Times New Roman" w:hAnsi="Times New Roman" w:cs="Times New Roman"/>
          <w:lang w:val="en-GB"/>
        </w:rPr>
        <w:t xml:space="preserve">density anomaly </w:t>
      </w:r>
      <w:r w:rsidRPr="00E35902">
        <w:rPr>
          <w:rFonts w:ascii="Times New Roman" w:hAnsi="Times New Roman" w:cs="Times New Roman" w:hint="eastAsia"/>
          <w:lang w:val="en-GB"/>
        </w:rPr>
        <w:t>model</w:t>
      </w:r>
      <w:r w:rsidRPr="00E35902">
        <w:rPr>
          <w:rFonts w:ascii="Times New Roman" w:hAnsi="Times New Roman" w:cs="Times New Roman"/>
          <w:lang w:val="en-GB"/>
        </w:rPr>
        <w:t xml:space="preserve"> with</w:t>
      </w:r>
      <w:r w:rsidRPr="00E35902">
        <w:rPr>
          <w:rFonts w:ascii="Times New Roman" w:hAnsi="Times New Roman" w:cs="Times New Roman" w:hint="eastAsia"/>
          <w:lang w:val="en-GB"/>
        </w:rPr>
        <w:t xml:space="preserve"> this </w:t>
      </w:r>
      <w:r w:rsidRPr="00E35902">
        <w:rPr>
          <w:rFonts w:ascii="Times New Roman" w:hAnsi="Times New Roman" w:cs="Times New Roman"/>
          <w:lang w:val="en-GB"/>
        </w:rPr>
        <w:t>orientation of the axes</w:t>
      </w:r>
      <w:r w:rsidRPr="00E35902">
        <w:rPr>
          <w:rFonts w:ascii="Times New Roman" w:hAnsi="Times New Roman" w:cs="Times New Roman" w:hint="eastAsia"/>
          <w:lang w:val="en-GB"/>
        </w:rPr>
        <w:t xml:space="preserve"> </w:t>
      </w:r>
      <w:r w:rsidRPr="00E35902">
        <w:rPr>
          <w:rFonts w:ascii="Times New Roman" w:hAnsi="Times New Roman" w:cs="Times New Roman"/>
          <w:lang w:val="en-GB"/>
        </w:rPr>
        <w:t>t</w:t>
      </w:r>
      <w:r w:rsidRPr="00E35902">
        <w:rPr>
          <w:rFonts w:ascii="Times New Roman" w:hAnsi="Times New Roman" w:cs="Times New Roman" w:hint="eastAsia"/>
          <w:lang w:val="en-GB"/>
        </w:rPr>
        <w:t>o better display</w:t>
      </w:r>
      <w:r w:rsidRPr="00E35902">
        <w:rPr>
          <w:rFonts w:ascii="Times New Roman" w:hAnsi="Times New Roman" w:cs="Times New Roman"/>
          <w:lang w:val="en-GB"/>
        </w:rPr>
        <w:t xml:space="preserve"> the internal density variations</w:t>
      </w:r>
      <w:r w:rsidRPr="00E35902">
        <w:rPr>
          <w:rFonts w:ascii="Times New Roman" w:hAnsi="Times New Roman" w:cs="Times New Roman" w:hint="eastAsia"/>
          <w:lang w:val="en-GB"/>
        </w:rPr>
        <w:t>.</w:t>
      </w:r>
      <w:r w:rsidR="00E35902">
        <w:rPr>
          <w:rFonts w:ascii="Times New Roman" w:hAnsi="Times New Roman" w:cs="Times New Roman"/>
          <w:sz w:val="20"/>
          <w:szCs w:val="20"/>
          <w:lang w:val="en-GB"/>
        </w:rPr>
        <w:br w:type="page"/>
      </w:r>
    </w:p>
    <w:p w14:paraId="032F033B" w14:textId="2D66346C" w:rsidR="00D15D01" w:rsidRDefault="00E35902" w:rsidP="00C00C4E">
      <w:pPr>
        <w:rPr>
          <w:rFonts w:ascii="Times New Roman" w:hAnsi="Times New Roman" w:cs="Times New Roman"/>
          <w:sz w:val="20"/>
          <w:szCs w:val="20"/>
          <w:lang w:val="en-GB"/>
        </w:rPr>
      </w:pPr>
      <w:del w:id="533" w:author="ji appple" w:date="2018-07-01T17:37:00Z">
        <w:r w:rsidRPr="00A64EDC" w:rsidDel="001C5473">
          <w:rPr>
            <w:rFonts w:ascii="Times New Roman" w:hAnsi="Times New Roman" w:cs="Times New Roman"/>
            <w:noProof/>
            <w:rPrChange w:id="534">
              <w:rPr>
                <w:noProof/>
              </w:rPr>
            </w:rPrChange>
          </w:rPr>
          <w:lastRenderedPageBreak/>
          <w:drawing>
            <wp:inline distT="0" distB="0" distL="0" distR="0" wp14:anchorId="1AB0181F" wp14:editId="56C4D4EA">
              <wp:extent cx="5274310" cy="3385820"/>
              <wp:effectExtent l="0" t="0" r="889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_com3.png"/>
                      <pic:cNvPicPr/>
                    </pic:nvPicPr>
                    <pic:blipFill>
                      <a:blip r:embed="rId14">
                        <a:extLst>
                          <a:ext uri="{28A0092B-C50C-407E-A947-70E740481C1C}">
                            <a14:useLocalDpi xmlns:a14="http://schemas.microsoft.com/office/drawing/2010/main" val="0"/>
                          </a:ext>
                        </a:extLst>
                      </a:blip>
                      <a:stretch>
                        <a:fillRect/>
                      </a:stretch>
                    </pic:blipFill>
                    <pic:spPr>
                      <a:xfrm>
                        <a:off x="0" y="0"/>
                        <a:ext cx="5274310" cy="3385820"/>
                      </a:xfrm>
                      <a:prstGeom prst="rect">
                        <a:avLst/>
                      </a:prstGeom>
                    </pic:spPr>
                  </pic:pic>
                </a:graphicData>
              </a:graphic>
            </wp:inline>
          </w:drawing>
        </w:r>
      </w:del>
      <w:ins w:id="535" w:author="ji appple" w:date="2018-07-01T17:38:00Z">
        <w:r w:rsidR="001C5473">
          <w:rPr>
            <w:rFonts w:ascii="Times New Roman" w:hAnsi="Times New Roman" w:cs="Times New Roman"/>
            <w:noProof/>
            <w:sz w:val="20"/>
            <w:szCs w:val="20"/>
            <w:rPrChange w:id="536">
              <w:rPr>
                <w:noProof/>
              </w:rPr>
            </w:rPrChange>
          </w:rPr>
          <w:drawing>
            <wp:inline distT="0" distB="0" distL="0" distR="0" wp14:anchorId="44F5E475" wp14:editId="417E265E">
              <wp:extent cx="5943600" cy="3815715"/>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5.png"/>
                      <pic:cNvPicPr/>
                    </pic:nvPicPr>
                    <pic:blipFill>
                      <a:blip r:embed="rId15">
                        <a:extLst>
                          <a:ext uri="{28A0092B-C50C-407E-A947-70E740481C1C}">
                            <a14:useLocalDpi xmlns:a14="http://schemas.microsoft.com/office/drawing/2010/main" val="0"/>
                          </a:ext>
                        </a:extLst>
                      </a:blip>
                      <a:stretch>
                        <a:fillRect/>
                      </a:stretch>
                    </pic:blipFill>
                    <pic:spPr>
                      <a:xfrm>
                        <a:off x="0" y="0"/>
                        <a:ext cx="5943600" cy="3815715"/>
                      </a:xfrm>
                      <a:prstGeom prst="rect">
                        <a:avLst/>
                      </a:prstGeom>
                    </pic:spPr>
                  </pic:pic>
                </a:graphicData>
              </a:graphic>
            </wp:inline>
          </w:drawing>
        </w:r>
      </w:ins>
    </w:p>
    <w:p w14:paraId="26CA328A" w14:textId="15E5D60B" w:rsidR="00E35902" w:rsidRPr="00E35902" w:rsidRDefault="00E35902" w:rsidP="00E35902">
      <w:pPr>
        <w:spacing w:line="480" w:lineRule="auto"/>
        <w:rPr>
          <w:rFonts w:ascii="Times New Roman" w:hAnsi="Times New Roman" w:cs="Times New Roman"/>
          <w:lang w:val="en-GB"/>
        </w:rPr>
      </w:pPr>
      <w:r w:rsidRPr="008F09AE">
        <w:rPr>
          <w:rFonts w:ascii="Times New Roman" w:hAnsi="Times New Roman" w:cs="Times New Roman"/>
          <w:b/>
          <w:lang w:val="en-GB"/>
        </w:rPr>
        <w:t>Fig.</w:t>
      </w:r>
      <w:r w:rsidR="00375DBA">
        <w:rPr>
          <w:rFonts w:ascii="Times New Roman" w:hAnsi="Times New Roman" w:cs="Times New Roman"/>
          <w:b/>
          <w:lang w:val="en-GB"/>
        </w:rPr>
        <w:t xml:space="preserve"> </w:t>
      </w:r>
      <w:r w:rsidRPr="008F09AE">
        <w:rPr>
          <w:rFonts w:ascii="Times New Roman" w:hAnsi="Times New Roman" w:cs="Times New Roman"/>
          <w:b/>
          <w:lang w:val="en-GB"/>
        </w:rPr>
        <w:t>5.</w:t>
      </w:r>
      <w:r w:rsidRPr="00E35902">
        <w:rPr>
          <w:rFonts w:ascii="Times New Roman" w:hAnsi="Times New Roman" w:cs="Times New Roman"/>
          <w:lang w:val="en-GB"/>
        </w:rPr>
        <w:t xml:space="preserve"> (a) Predicted free-air gravity anomalies based on the inverted 3-D density model shown in Fig. 4. (b) Differences between the observed free-air gravity anomalies and the predicted values.</w:t>
      </w:r>
    </w:p>
    <w:p w14:paraId="5C76F932" w14:textId="77777777" w:rsidR="00E35902" w:rsidRDefault="00E35902">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06C91665" w14:textId="48CBBDDA" w:rsidR="00E35902" w:rsidRPr="00A64EDC" w:rsidRDefault="00812216" w:rsidP="000D5657">
      <w:pPr>
        <w:rPr>
          <w:lang w:val="en-GB"/>
        </w:rPr>
      </w:pPr>
      <w:ins w:id="537" w:author="ji appple" w:date="2018-08-07T15:29:00Z">
        <w:r>
          <w:rPr>
            <w:noProof/>
          </w:rPr>
          <w:lastRenderedPageBreak/>
          <w:drawing>
            <wp:inline distT="0" distB="0" distL="0" distR="0" wp14:anchorId="4B3F1F59" wp14:editId="273A445F">
              <wp:extent cx="5943600" cy="5495290"/>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6-2(1).png"/>
                      <pic:cNvPicPr/>
                    </pic:nvPicPr>
                    <pic:blipFill>
                      <a:blip r:embed="rId16">
                        <a:extLst>
                          <a:ext uri="{28A0092B-C50C-407E-A947-70E740481C1C}">
                            <a14:useLocalDpi xmlns:a14="http://schemas.microsoft.com/office/drawing/2010/main" val="0"/>
                          </a:ext>
                        </a:extLst>
                      </a:blip>
                      <a:stretch>
                        <a:fillRect/>
                      </a:stretch>
                    </pic:blipFill>
                    <pic:spPr>
                      <a:xfrm>
                        <a:off x="0" y="0"/>
                        <a:ext cx="5943600" cy="5495290"/>
                      </a:xfrm>
                      <a:prstGeom prst="rect">
                        <a:avLst/>
                      </a:prstGeom>
                    </pic:spPr>
                  </pic:pic>
                </a:graphicData>
              </a:graphic>
            </wp:inline>
          </w:drawing>
        </w:r>
      </w:ins>
      <w:del w:id="538" w:author="ji appple" w:date="2018-07-01T17:38:00Z">
        <w:r w:rsidR="008A729C" w:rsidDel="001C5473">
          <w:rPr>
            <w:noProof/>
          </w:rPr>
          <w:drawing>
            <wp:inline distT="0" distB="0" distL="0" distR="0" wp14:anchorId="693B2016" wp14:editId="6E865D5C">
              <wp:extent cx="4552033" cy="4186800"/>
              <wp:effectExtent l="0" t="0" r="1270"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7-3.png"/>
                      <pic:cNvPicPr/>
                    </pic:nvPicPr>
                    <pic:blipFill>
                      <a:blip r:embed="rId17">
                        <a:extLst>
                          <a:ext uri="{28A0092B-C50C-407E-A947-70E740481C1C}">
                            <a14:useLocalDpi xmlns:a14="http://schemas.microsoft.com/office/drawing/2010/main" val="0"/>
                          </a:ext>
                        </a:extLst>
                      </a:blip>
                      <a:stretch>
                        <a:fillRect/>
                      </a:stretch>
                    </pic:blipFill>
                    <pic:spPr>
                      <a:xfrm>
                        <a:off x="0" y="0"/>
                        <a:ext cx="4552033" cy="4186800"/>
                      </a:xfrm>
                      <a:prstGeom prst="rect">
                        <a:avLst/>
                      </a:prstGeom>
                    </pic:spPr>
                  </pic:pic>
                </a:graphicData>
              </a:graphic>
            </wp:inline>
          </w:drawing>
        </w:r>
      </w:del>
    </w:p>
    <w:p w14:paraId="6B6CE7F2" w14:textId="666A9E0D" w:rsidR="00E35902" w:rsidRPr="00E35902" w:rsidRDefault="00E35902" w:rsidP="00E35902">
      <w:pPr>
        <w:tabs>
          <w:tab w:val="left" w:pos="450"/>
        </w:tabs>
        <w:spacing w:line="480" w:lineRule="auto"/>
        <w:contextualSpacing/>
        <w:rPr>
          <w:rFonts w:ascii="Times New Roman" w:hAnsi="Times New Roman" w:cs="Times New Roman"/>
          <w:lang w:val="en-GB"/>
        </w:rPr>
      </w:pPr>
      <w:r w:rsidRPr="008F09AE">
        <w:rPr>
          <w:rFonts w:ascii="Times New Roman" w:hAnsi="Times New Roman" w:cs="Times New Roman"/>
          <w:b/>
          <w:lang w:val="en-GB"/>
        </w:rPr>
        <w:t>Fig.</w:t>
      </w:r>
      <w:r w:rsidR="000D5657" w:rsidRPr="008F09AE">
        <w:rPr>
          <w:rFonts w:ascii="Times New Roman" w:hAnsi="Times New Roman" w:cs="Times New Roman"/>
          <w:b/>
          <w:lang w:val="en-GB"/>
        </w:rPr>
        <w:t xml:space="preserve"> </w:t>
      </w:r>
      <w:r w:rsidRPr="008F09AE">
        <w:rPr>
          <w:rFonts w:ascii="Times New Roman" w:hAnsi="Times New Roman" w:cs="Times New Roman"/>
          <w:b/>
          <w:lang w:val="en-GB"/>
        </w:rPr>
        <w:t>6</w:t>
      </w:r>
      <w:r w:rsidR="000D5657" w:rsidRPr="008F09AE">
        <w:rPr>
          <w:rFonts w:ascii="Times New Roman" w:hAnsi="Times New Roman" w:cs="Times New Roman"/>
          <w:b/>
          <w:lang w:val="en-GB"/>
        </w:rPr>
        <w:t>.</w:t>
      </w:r>
      <w:r w:rsidRPr="00E35902">
        <w:rPr>
          <w:rFonts w:ascii="Times New Roman" w:hAnsi="Times New Roman" w:cs="Times New Roman"/>
          <w:lang w:val="en-GB"/>
        </w:rPr>
        <w:t xml:space="preserve"> Cross-section</w:t>
      </w:r>
      <w:del w:id="539" w:author="ji appple" w:date="2018-07-11T17:12:00Z">
        <w:r w:rsidRPr="00E35902" w:rsidDel="00307102">
          <w:rPr>
            <w:rFonts w:ascii="Times New Roman" w:hAnsi="Times New Roman" w:cs="Times New Roman"/>
            <w:lang w:val="en-GB"/>
          </w:rPr>
          <w:delText>s</w:delText>
        </w:r>
      </w:del>
      <w:r w:rsidRPr="00E35902">
        <w:rPr>
          <w:rFonts w:ascii="Times New Roman" w:hAnsi="Times New Roman" w:cs="Times New Roman"/>
          <w:lang w:val="en-GB"/>
        </w:rPr>
        <w:t xml:space="preserve"> of the inverted </w:t>
      </w:r>
      <w:r w:rsidRPr="00E35902">
        <w:rPr>
          <w:rFonts w:ascii="Times New Roman" w:hAnsi="Times New Roman" w:cs="Times New Roman" w:hint="eastAsia"/>
          <w:lang w:val="en-GB"/>
        </w:rPr>
        <w:t xml:space="preserve">3-D </w:t>
      </w:r>
      <w:r w:rsidRPr="00E35902">
        <w:rPr>
          <w:rFonts w:ascii="Times New Roman" w:hAnsi="Times New Roman" w:cs="Times New Roman"/>
          <w:lang w:val="en-GB"/>
        </w:rPr>
        <w:t xml:space="preserve">density anomaly </w:t>
      </w:r>
      <w:r w:rsidRPr="00E35902">
        <w:rPr>
          <w:rFonts w:ascii="Times New Roman" w:hAnsi="Times New Roman" w:cs="Times New Roman" w:hint="eastAsia"/>
          <w:lang w:val="en-GB"/>
        </w:rPr>
        <w:t>model</w:t>
      </w:r>
      <w:r w:rsidRPr="00E35902">
        <w:rPr>
          <w:rFonts w:ascii="Times New Roman" w:hAnsi="Times New Roman" w:cs="Times New Roman"/>
          <w:lang w:val="en-GB"/>
        </w:rPr>
        <w:t xml:space="preserve"> along the ACRUP profile (its location is shown in Fig. 2a) (a) and the corresponding discrepancies between the observations and calculations (b).</w:t>
      </w:r>
      <w:r w:rsidR="003A741A">
        <w:rPr>
          <w:rFonts w:ascii="Times New Roman" w:hAnsi="Times New Roman" w:cs="Times New Roman"/>
          <w:lang w:val="en-GB"/>
        </w:rPr>
        <w:t xml:space="preserve"> Abbreviations: CH, </w:t>
      </w:r>
      <w:proofErr w:type="spellStart"/>
      <w:r w:rsidR="003A741A">
        <w:rPr>
          <w:rFonts w:ascii="Times New Roman" w:hAnsi="Times New Roman" w:cs="Times New Roman"/>
          <w:lang w:val="en-GB"/>
        </w:rPr>
        <w:t>Coulman</w:t>
      </w:r>
      <w:proofErr w:type="spellEnd"/>
      <w:r w:rsidR="003A741A">
        <w:rPr>
          <w:rFonts w:ascii="Times New Roman" w:hAnsi="Times New Roman" w:cs="Times New Roman"/>
          <w:lang w:val="en-GB"/>
        </w:rPr>
        <w:t xml:space="preserve"> High.</w:t>
      </w:r>
    </w:p>
    <w:p w14:paraId="17BB9390" w14:textId="54FDB614" w:rsidR="00E35902" w:rsidRDefault="00E35902">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3CECF2AE" w14:textId="76FE4525" w:rsidR="00E35902" w:rsidRPr="00A64EDC" w:rsidRDefault="00086FC8" w:rsidP="00E35902">
      <w:pPr>
        <w:rPr>
          <w:rFonts w:ascii="Helvetica" w:hAnsi="Helvetica" w:cs="Helvetica"/>
          <w:color w:val="000000"/>
          <w:kern w:val="0"/>
          <w:sz w:val="20"/>
          <w:szCs w:val="20"/>
          <w:lang w:val="en-GB"/>
        </w:rPr>
      </w:pPr>
      <w:del w:id="540" w:author="ji appple" w:date="2018-07-01T17:38:00Z">
        <w:r w:rsidDel="001C5473">
          <w:rPr>
            <w:rFonts w:ascii="Helvetica" w:hAnsi="Helvetica" w:cs="Helvetica"/>
            <w:noProof/>
            <w:color w:val="000000"/>
            <w:kern w:val="0"/>
            <w:sz w:val="20"/>
            <w:szCs w:val="20"/>
            <w:rPrChange w:id="541">
              <w:rPr>
                <w:noProof/>
              </w:rPr>
            </w:rPrChange>
          </w:rPr>
          <w:lastRenderedPageBreak/>
          <w:drawing>
            <wp:inline distT="0" distB="0" distL="0" distR="0" wp14:anchorId="5969818F" wp14:editId="1D165404">
              <wp:extent cx="5280081" cy="3348000"/>
              <wp:effectExtent l="0" t="0" r="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 8-1.png"/>
                      <pic:cNvPicPr/>
                    </pic:nvPicPr>
                    <pic:blipFill>
                      <a:blip r:embed="rId18">
                        <a:extLst>
                          <a:ext uri="{28A0092B-C50C-407E-A947-70E740481C1C}">
                            <a14:useLocalDpi xmlns:a14="http://schemas.microsoft.com/office/drawing/2010/main" val="0"/>
                          </a:ext>
                        </a:extLst>
                      </a:blip>
                      <a:stretch>
                        <a:fillRect/>
                      </a:stretch>
                    </pic:blipFill>
                    <pic:spPr>
                      <a:xfrm>
                        <a:off x="0" y="0"/>
                        <a:ext cx="5280081" cy="3348000"/>
                      </a:xfrm>
                      <a:prstGeom prst="rect">
                        <a:avLst/>
                      </a:prstGeom>
                    </pic:spPr>
                  </pic:pic>
                </a:graphicData>
              </a:graphic>
            </wp:inline>
          </w:drawing>
        </w:r>
      </w:del>
      <w:ins w:id="542" w:author="ji appple" w:date="2018-07-01T17:39:00Z">
        <w:r w:rsidR="001C5473">
          <w:rPr>
            <w:rFonts w:ascii="Helvetica" w:hAnsi="Helvetica" w:cs="Helvetica"/>
            <w:noProof/>
            <w:color w:val="000000"/>
            <w:kern w:val="0"/>
            <w:sz w:val="20"/>
            <w:szCs w:val="20"/>
            <w:rPrChange w:id="543">
              <w:rPr>
                <w:noProof/>
              </w:rPr>
            </w:rPrChange>
          </w:rPr>
          <w:drawing>
            <wp:inline distT="0" distB="0" distL="0" distR="0" wp14:anchorId="13AF9DD9" wp14:editId="6F9B85A1">
              <wp:extent cx="5943600" cy="3768725"/>
              <wp:effectExtent l="0" t="0" r="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7.png"/>
                      <pic:cNvPicPr/>
                    </pic:nvPicPr>
                    <pic:blipFill>
                      <a:blip r:embed="rId19">
                        <a:extLst>
                          <a:ext uri="{28A0092B-C50C-407E-A947-70E740481C1C}">
                            <a14:useLocalDpi xmlns:a14="http://schemas.microsoft.com/office/drawing/2010/main" val="0"/>
                          </a:ext>
                        </a:extLst>
                      </a:blip>
                      <a:stretch>
                        <a:fillRect/>
                      </a:stretch>
                    </pic:blipFill>
                    <pic:spPr>
                      <a:xfrm>
                        <a:off x="0" y="0"/>
                        <a:ext cx="5943600" cy="3768725"/>
                      </a:xfrm>
                      <a:prstGeom prst="rect">
                        <a:avLst/>
                      </a:prstGeom>
                    </pic:spPr>
                  </pic:pic>
                </a:graphicData>
              </a:graphic>
            </wp:inline>
          </w:drawing>
        </w:r>
      </w:ins>
    </w:p>
    <w:p w14:paraId="6926C30B" w14:textId="2A813148" w:rsidR="00E35902" w:rsidRPr="00E35902" w:rsidRDefault="00E35902" w:rsidP="000D5657">
      <w:pPr>
        <w:tabs>
          <w:tab w:val="left" w:pos="450"/>
        </w:tabs>
        <w:spacing w:line="480" w:lineRule="auto"/>
        <w:contextualSpacing/>
        <w:rPr>
          <w:rFonts w:ascii="Times New Roman" w:hAnsi="Times New Roman" w:cs="Times New Roman"/>
          <w:lang w:val="en-GB"/>
        </w:rPr>
      </w:pPr>
      <w:r w:rsidRPr="008F09AE">
        <w:rPr>
          <w:rFonts w:ascii="Times New Roman" w:hAnsi="Times New Roman" w:cs="Times New Roman"/>
          <w:b/>
          <w:lang w:val="en-GB"/>
        </w:rPr>
        <w:t>Fig.</w:t>
      </w:r>
      <w:r w:rsidR="000D5657" w:rsidRPr="008F09AE">
        <w:rPr>
          <w:rFonts w:ascii="Times New Roman" w:hAnsi="Times New Roman" w:cs="Times New Roman"/>
          <w:b/>
          <w:lang w:val="en-GB"/>
        </w:rPr>
        <w:t xml:space="preserve"> </w:t>
      </w:r>
      <w:r w:rsidRPr="008F09AE">
        <w:rPr>
          <w:rFonts w:ascii="Times New Roman" w:hAnsi="Times New Roman" w:cs="Times New Roman"/>
          <w:b/>
          <w:lang w:val="en-GB"/>
        </w:rPr>
        <w:t>7</w:t>
      </w:r>
      <w:r w:rsidR="000D5657" w:rsidRPr="008F09AE">
        <w:rPr>
          <w:rFonts w:ascii="Times New Roman" w:hAnsi="Times New Roman" w:cs="Times New Roman"/>
          <w:b/>
          <w:lang w:val="en-GB"/>
        </w:rPr>
        <w:t>.</w:t>
      </w:r>
      <w:r w:rsidR="000D5657">
        <w:rPr>
          <w:rFonts w:ascii="Times New Roman" w:hAnsi="Times New Roman" w:cs="Times New Roman"/>
          <w:lang w:val="en-GB"/>
        </w:rPr>
        <w:t xml:space="preserve"> </w:t>
      </w:r>
      <w:r w:rsidRPr="00E35902">
        <w:rPr>
          <w:rFonts w:ascii="Times New Roman" w:hAnsi="Times New Roman" w:cs="Times New Roman"/>
          <w:lang w:val="en-GB"/>
        </w:rPr>
        <w:t>The Moho depth surface</w:t>
      </w:r>
      <w:r w:rsidR="008F09AE">
        <w:rPr>
          <w:rFonts w:ascii="Times New Roman" w:hAnsi="Times New Roman" w:cs="Times New Roman"/>
          <w:lang w:val="en-GB"/>
        </w:rPr>
        <w:t xml:space="preserve"> </w:t>
      </w:r>
      <w:r w:rsidRPr="00E35902">
        <w:rPr>
          <w:rFonts w:ascii="Times New Roman" w:hAnsi="Times New Roman" w:cs="Times New Roman"/>
          <w:lang w:val="en-GB"/>
        </w:rPr>
        <w:t>(a) and crustal thicknesses (b) extracted from the inverted 3-D density anomaly model combined with the evidence from ACRUP (Fig. 7).</w:t>
      </w:r>
    </w:p>
    <w:p w14:paraId="243EEF04" w14:textId="4F7B9358" w:rsidR="00E35902" w:rsidRDefault="00E35902">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232D4723" w14:textId="3C5B4B6E" w:rsidR="00E35902" w:rsidRPr="00A64EDC" w:rsidRDefault="00771825" w:rsidP="00E35902">
      <w:pPr>
        <w:rPr>
          <w:lang w:val="en-GB"/>
        </w:rPr>
      </w:pPr>
      <w:del w:id="544" w:author="ji appple" w:date="2018-07-01T17:39:00Z">
        <w:r w:rsidDel="001C5473">
          <w:rPr>
            <w:noProof/>
          </w:rPr>
          <w:lastRenderedPageBreak/>
          <w:drawing>
            <wp:inline distT="0" distB="0" distL="0" distR="0" wp14:anchorId="0FC61E8A" wp14:editId="77519A0B">
              <wp:extent cx="5274748" cy="334800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 8.png"/>
                      <pic:cNvPicPr/>
                    </pic:nvPicPr>
                    <pic:blipFill>
                      <a:blip r:embed="rId20">
                        <a:extLst>
                          <a:ext uri="{28A0092B-C50C-407E-A947-70E740481C1C}">
                            <a14:useLocalDpi xmlns:a14="http://schemas.microsoft.com/office/drawing/2010/main" val="0"/>
                          </a:ext>
                        </a:extLst>
                      </a:blip>
                      <a:stretch>
                        <a:fillRect/>
                      </a:stretch>
                    </pic:blipFill>
                    <pic:spPr>
                      <a:xfrm>
                        <a:off x="0" y="0"/>
                        <a:ext cx="5274748" cy="3348000"/>
                      </a:xfrm>
                      <a:prstGeom prst="rect">
                        <a:avLst/>
                      </a:prstGeom>
                    </pic:spPr>
                  </pic:pic>
                </a:graphicData>
              </a:graphic>
            </wp:inline>
          </w:drawing>
        </w:r>
      </w:del>
      <w:ins w:id="545" w:author="ji appple" w:date="2018-07-01T17:39:00Z">
        <w:r w:rsidR="001C5473">
          <w:rPr>
            <w:noProof/>
          </w:rPr>
          <w:drawing>
            <wp:inline distT="0" distB="0" distL="0" distR="0" wp14:anchorId="15699002" wp14:editId="2B603EA1">
              <wp:extent cx="5943600" cy="3772535"/>
              <wp:effectExtent l="0" t="0" r="0" b="12065"/>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8(1).png"/>
                      <pic:cNvPicPr/>
                    </pic:nvPicPr>
                    <pic:blipFill>
                      <a:blip r:embed="rId21">
                        <a:extLst>
                          <a:ext uri="{28A0092B-C50C-407E-A947-70E740481C1C}">
                            <a14:useLocalDpi xmlns:a14="http://schemas.microsoft.com/office/drawing/2010/main" val="0"/>
                          </a:ext>
                        </a:extLst>
                      </a:blip>
                      <a:stretch>
                        <a:fillRect/>
                      </a:stretch>
                    </pic:blipFill>
                    <pic:spPr>
                      <a:xfrm>
                        <a:off x="0" y="0"/>
                        <a:ext cx="5943600" cy="3772535"/>
                      </a:xfrm>
                      <a:prstGeom prst="rect">
                        <a:avLst/>
                      </a:prstGeom>
                    </pic:spPr>
                  </pic:pic>
                </a:graphicData>
              </a:graphic>
            </wp:inline>
          </w:drawing>
        </w:r>
      </w:ins>
    </w:p>
    <w:p w14:paraId="1B0ED7B8" w14:textId="019ADD09" w:rsidR="00E35902" w:rsidRPr="00E35902" w:rsidRDefault="00E35902" w:rsidP="00E35902">
      <w:pPr>
        <w:tabs>
          <w:tab w:val="left" w:pos="450"/>
        </w:tabs>
        <w:spacing w:line="480" w:lineRule="auto"/>
        <w:contextualSpacing/>
        <w:rPr>
          <w:rFonts w:ascii="Times New Roman" w:hAnsi="Times New Roman" w:cs="Times New Roman"/>
          <w:lang w:val="en-GB"/>
        </w:rPr>
      </w:pPr>
      <w:r w:rsidRPr="008F09AE">
        <w:rPr>
          <w:rFonts w:ascii="Times New Roman" w:hAnsi="Times New Roman" w:cs="Times New Roman"/>
          <w:b/>
          <w:lang w:val="en-GB"/>
        </w:rPr>
        <w:t>Fig.</w:t>
      </w:r>
      <w:r w:rsidR="000D5657">
        <w:rPr>
          <w:rFonts w:ascii="Times New Roman" w:hAnsi="Times New Roman" w:cs="Times New Roman"/>
          <w:b/>
          <w:lang w:val="en-GB"/>
        </w:rPr>
        <w:t xml:space="preserve"> </w:t>
      </w:r>
      <w:r w:rsidRPr="008F09AE">
        <w:rPr>
          <w:rFonts w:ascii="Times New Roman" w:hAnsi="Times New Roman" w:cs="Times New Roman"/>
          <w:b/>
          <w:lang w:val="en-GB"/>
        </w:rPr>
        <w:t>8</w:t>
      </w:r>
      <w:r w:rsidR="000D5657" w:rsidRPr="008F09AE">
        <w:rPr>
          <w:rFonts w:ascii="Times New Roman" w:hAnsi="Times New Roman" w:cs="Times New Roman"/>
          <w:b/>
          <w:lang w:val="en-GB"/>
        </w:rPr>
        <w:t>.</w:t>
      </w:r>
      <w:r w:rsidR="000D5657">
        <w:rPr>
          <w:rFonts w:ascii="Times New Roman" w:hAnsi="Times New Roman" w:cs="Times New Roman"/>
          <w:lang w:val="en-GB"/>
        </w:rPr>
        <w:t xml:space="preserve"> </w:t>
      </w:r>
      <w:r w:rsidRPr="00E35902">
        <w:rPr>
          <w:rFonts w:ascii="Times New Roman" w:hAnsi="Times New Roman" w:cs="Times New Roman"/>
          <w:lang w:val="en-GB"/>
        </w:rPr>
        <w:t>The thicknesses of the upper crust (a) and the lower crust (b)</w:t>
      </w:r>
      <w:r w:rsidRPr="00E35902">
        <w:rPr>
          <w:rFonts w:ascii="Times New Roman" w:hAnsi="Times New Roman" w:cs="Times New Roman" w:hint="eastAsia"/>
          <w:lang w:val="en-GB"/>
        </w:rPr>
        <w:t xml:space="preserve"> </w:t>
      </w:r>
      <w:r w:rsidR="00A04AF2">
        <w:rPr>
          <w:rFonts w:ascii="Times New Roman" w:hAnsi="Times New Roman" w:cs="Times New Roman"/>
          <w:lang w:val="en-GB"/>
        </w:rPr>
        <w:t>referencing</w:t>
      </w:r>
      <w:r w:rsidRPr="00E35902">
        <w:rPr>
          <w:rFonts w:ascii="Times New Roman" w:hAnsi="Times New Roman" w:cs="Times New Roman"/>
          <w:lang w:val="en-GB"/>
        </w:rPr>
        <w:t xml:space="preserve"> the intra-crustal boundary (the </w:t>
      </w:r>
      <w:r w:rsidRPr="00E35902">
        <w:rPr>
          <w:rFonts w:ascii="Times New Roman" w:hAnsi="Times New Roman" w:cs="Times New Roman" w:hint="eastAsia"/>
          <w:lang w:val="en-GB"/>
        </w:rPr>
        <w:t xml:space="preserve">2710 </w:t>
      </w:r>
      <w:r w:rsidRPr="00E35902">
        <w:rPr>
          <w:rFonts w:ascii="Times New Roman" w:hAnsi="Times New Roman" w:cs="Times New Roman"/>
          <w:lang w:val="en-GB"/>
        </w:rPr>
        <w:t>kg/m</w:t>
      </w:r>
      <w:r w:rsidRPr="00E35902">
        <w:rPr>
          <w:rFonts w:ascii="Times New Roman" w:hAnsi="Times New Roman" w:cs="Times New Roman"/>
          <w:vertAlign w:val="superscript"/>
          <w:lang w:val="en-GB"/>
        </w:rPr>
        <w:t>3</w:t>
      </w:r>
      <w:r w:rsidRPr="00E35902">
        <w:rPr>
          <w:rFonts w:ascii="Times New Roman" w:hAnsi="Times New Roman" w:cs="Times New Roman" w:hint="eastAsia"/>
          <w:lang w:val="en-GB"/>
        </w:rPr>
        <w:t xml:space="preserve"> </w:t>
      </w:r>
      <w:r w:rsidRPr="00E35902">
        <w:rPr>
          <w:rFonts w:ascii="Times New Roman" w:hAnsi="Times New Roman" w:cs="Times New Roman"/>
          <w:lang w:val="en-GB"/>
        </w:rPr>
        <w:t xml:space="preserve">density contour extracted from the inverted </w:t>
      </w:r>
      <w:r w:rsidRPr="00E35902">
        <w:rPr>
          <w:rFonts w:ascii="Times New Roman" w:hAnsi="Times New Roman" w:cs="Times New Roman" w:hint="eastAsia"/>
          <w:lang w:val="en-GB"/>
        </w:rPr>
        <w:t xml:space="preserve">3-D </w:t>
      </w:r>
      <w:r w:rsidRPr="00E35902">
        <w:rPr>
          <w:rFonts w:ascii="Times New Roman" w:hAnsi="Times New Roman" w:cs="Times New Roman"/>
          <w:lang w:val="en-GB"/>
        </w:rPr>
        <w:t xml:space="preserve">density anomaly model shown in Fig. 4) </w:t>
      </w:r>
      <w:r w:rsidR="00A04AF2">
        <w:rPr>
          <w:rFonts w:ascii="Times New Roman" w:hAnsi="Times New Roman" w:cs="Times New Roman"/>
          <w:lang w:val="en-GB"/>
        </w:rPr>
        <w:t>of</w:t>
      </w:r>
      <w:r w:rsidRPr="00E35902">
        <w:rPr>
          <w:rFonts w:ascii="Times New Roman" w:hAnsi="Times New Roman" w:cs="Times New Roman"/>
          <w:lang w:val="en-GB"/>
        </w:rPr>
        <w:t xml:space="preserve"> the OBS profile</w:t>
      </w:r>
      <w:r w:rsidR="00A04AF2">
        <w:rPr>
          <w:rFonts w:ascii="Times New Roman" w:hAnsi="Times New Roman" w:cs="Times New Roman"/>
          <w:lang w:val="en-GB"/>
        </w:rPr>
        <w:t xml:space="preserve"> from ACRUP</w:t>
      </w:r>
      <w:r w:rsidRPr="00E35902">
        <w:rPr>
          <w:rFonts w:ascii="Times New Roman" w:hAnsi="Times New Roman" w:cs="Times New Roman"/>
          <w:lang w:val="en-GB"/>
        </w:rPr>
        <w:t>.</w:t>
      </w:r>
    </w:p>
    <w:p w14:paraId="237664B1" w14:textId="02554EE2" w:rsidR="00E35902" w:rsidRDefault="00E35902">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11AA84CD" w14:textId="7BA57F7A" w:rsidR="00E35902" w:rsidRPr="00A64EDC" w:rsidRDefault="00687C27" w:rsidP="00E35902">
      <w:pPr>
        <w:rPr>
          <w:lang w:val="en-GB"/>
        </w:rPr>
      </w:pPr>
      <w:del w:id="546" w:author="ji appple" w:date="2018-07-01T17:40:00Z">
        <w:r w:rsidDel="001C5473">
          <w:rPr>
            <w:noProof/>
          </w:rPr>
          <w:lastRenderedPageBreak/>
          <w:drawing>
            <wp:inline distT="0" distB="0" distL="0" distR="0" wp14:anchorId="0DD0536C" wp14:editId="102CED8C">
              <wp:extent cx="5275938" cy="6674400"/>
              <wp:effectExtent l="0" t="0" r="127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 9.png"/>
                      <pic:cNvPicPr/>
                    </pic:nvPicPr>
                    <pic:blipFill>
                      <a:blip r:embed="rId22">
                        <a:extLst>
                          <a:ext uri="{28A0092B-C50C-407E-A947-70E740481C1C}">
                            <a14:useLocalDpi xmlns:a14="http://schemas.microsoft.com/office/drawing/2010/main" val="0"/>
                          </a:ext>
                        </a:extLst>
                      </a:blip>
                      <a:stretch>
                        <a:fillRect/>
                      </a:stretch>
                    </pic:blipFill>
                    <pic:spPr>
                      <a:xfrm>
                        <a:off x="0" y="0"/>
                        <a:ext cx="5275938" cy="6674400"/>
                      </a:xfrm>
                      <a:prstGeom prst="rect">
                        <a:avLst/>
                      </a:prstGeom>
                    </pic:spPr>
                  </pic:pic>
                </a:graphicData>
              </a:graphic>
            </wp:inline>
          </w:drawing>
        </w:r>
      </w:del>
      <w:ins w:id="547" w:author="ji appple" w:date="2018-07-01T17:40:00Z">
        <w:r w:rsidR="001C5473">
          <w:rPr>
            <w:noProof/>
          </w:rPr>
          <w:drawing>
            <wp:inline distT="0" distB="0" distL="0" distR="0" wp14:anchorId="17186A40" wp14:editId="03B59EB0">
              <wp:extent cx="5943600" cy="7519035"/>
              <wp:effectExtent l="0" t="0" r="0" b="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9.png"/>
                      <pic:cNvPicPr/>
                    </pic:nvPicPr>
                    <pic:blipFill>
                      <a:blip r:embed="rId23">
                        <a:extLst>
                          <a:ext uri="{28A0092B-C50C-407E-A947-70E740481C1C}">
                            <a14:useLocalDpi xmlns:a14="http://schemas.microsoft.com/office/drawing/2010/main" val="0"/>
                          </a:ext>
                        </a:extLst>
                      </a:blip>
                      <a:stretch>
                        <a:fillRect/>
                      </a:stretch>
                    </pic:blipFill>
                    <pic:spPr>
                      <a:xfrm>
                        <a:off x="0" y="0"/>
                        <a:ext cx="5943600" cy="7519035"/>
                      </a:xfrm>
                      <a:prstGeom prst="rect">
                        <a:avLst/>
                      </a:prstGeom>
                    </pic:spPr>
                  </pic:pic>
                </a:graphicData>
              </a:graphic>
            </wp:inline>
          </w:drawing>
        </w:r>
      </w:ins>
    </w:p>
    <w:p w14:paraId="55B570BB" w14:textId="6F5DE8AC" w:rsidR="00E35902" w:rsidRPr="00E35902" w:rsidRDefault="00E35902" w:rsidP="00E35902">
      <w:pPr>
        <w:tabs>
          <w:tab w:val="left" w:pos="450"/>
        </w:tabs>
        <w:spacing w:line="480" w:lineRule="auto"/>
        <w:contextualSpacing/>
        <w:rPr>
          <w:b/>
          <w:lang w:val="en-GB"/>
        </w:rPr>
      </w:pPr>
      <w:r w:rsidRPr="008F09AE">
        <w:rPr>
          <w:rFonts w:ascii="Times New Roman" w:hAnsi="Times New Roman"/>
          <w:b/>
          <w:lang w:val="en-GB"/>
        </w:rPr>
        <w:t>Fig.</w:t>
      </w:r>
      <w:r w:rsidR="000D5657" w:rsidRPr="008F09AE">
        <w:rPr>
          <w:rFonts w:ascii="Times New Roman" w:hAnsi="Times New Roman"/>
          <w:b/>
          <w:lang w:val="en-GB"/>
        </w:rPr>
        <w:t xml:space="preserve"> </w:t>
      </w:r>
      <w:r w:rsidRPr="008F09AE">
        <w:rPr>
          <w:rFonts w:ascii="Times New Roman" w:hAnsi="Times New Roman"/>
          <w:b/>
          <w:lang w:val="en-GB"/>
        </w:rPr>
        <w:t>9</w:t>
      </w:r>
      <w:r w:rsidR="000D5657" w:rsidRPr="008F09AE">
        <w:rPr>
          <w:rFonts w:ascii="Times New Roman" w:hAnsi="Times New Roman"/>
          <w:b/>
          <w:lang w:val="en-GB"/>
        </w:rPr>
        <w:t>.</w:t>
      </w:r>
      <w:r w:rsidR="000D5657">
        <w:rPr>
          <w:rFonts w:ascii="Times New Roman" w:hAnsi="Times New Roman"/>
          <w:lang w:val="en-GB"/>
        </w:rPr>
        <w:t xml:space="preserve"> </w:t>
      </w:r>
      <w:r w:rsidRPr="00E35902">
        <w:rPr>
          <w:rFonts w:ascii="Times New Roman" w:hAnsi="Times New Roman" w:cs="Times New Roman"/>
          <w:lang w:val="en-GB"/>
        </w:rPr>
        <w:t xml:space="preserve">The distributions of </w:t>
      </w:r>
      <w:r w:rsidRPr="00E35902">
        <w:rPr>
          <w:rFonts w:ascii="Times New Roman" w:hAnsi="Times New Roman" w:cs="Times New Roman"/>
          <w:i/>
          <w:lang w:val="en-GB"/>
        </w:rPr>
        <w:t>β</w:t>
      </w:r>
      <w:r w:rsidRPr="00E35902">
        <w:rPr>
          <w:rFonts w:ascii="Times New Roman" w:hAnsi="Times New Roman" w:cs="Times New Roman"/>
          <w:i/>
          <w:iCs/>
          <w:vertAlign w:val="subscript"/>
          <w:lang w:val="en-GB"/>
        </w:rPr>
        <w:t>w</w:t>
      </w:r>
      <w:r w:rsidRPr="00E35902">
        <w:rPr>
          <w:rFonts w:ascii="Times New Roman" w:hAnsi="Times New Roman" w:cs="Times New Roman"/>
          <w:lang w:val="en-GB"/>
        </w:rPr>
        <w:t xml:space="preserve"> (a),</w:t>
      </w:r>
      <w:r w:rsidRPr="00E35902">
        <w:rPr>
          <w:rFonts w:ascii="Times New Roman" w:hAnsi="Times New Roman" w:cs="Times New Roman"/>
          <w:i/>
          <w:lang w:val="en-GB"/>
        </w:rPr>
        <w:t xml:space="preserve"> β</w:t>
      </w:r>
      <w:r w:rsidRPr="00E35902">
        <w:rPr>
          <w:rFonts w:ascii="Times New Roman" w:hAnsi="Times New Roman" w:cs="Times New Roman"/>
          <w:i/>
          <w:iCs/>
          <w:vertAlign w:val="subscript"/>
          <w:lang w:val="en-GB"/>
        </w:rPr>
        <w:t>u</w:t>
      </w:r>
      <w:r w:rsidRPr="00E35902">
        <w:rPr>
          <w:rFonts w:ascii="Times New Roman" w:hAnsi="Times New Roman" w:cs="Times New Roman"/>
          <w:lang w:val="en-GB"/>
        </w:rPr>
        <w:t xml:space="preserve"> (b) and</w:t>
      </w:r>
      <w:r w:rsidRPr="00E35902">
        <w:rPr>
          <w:rFonts w:ascii="Times New Roman" w:hAnsi="Times New Roman" w:cs="Times New Roman"/>
          <w:i/>
          <w:lang w:val="en-GB"/>
        </w:rPr>
        <w:t xml:space="preserve"> β</w:t>
      </w:r>
      <w:r w:rsidRPr="00E35902">
        <w:rPr>
          <w:rFonts w:ascii="Times New Roman" w:hAnsi="Times New Roman" w:cs="Times New Roman"/>
          <w:i/>
          <w:iCs/>
          <w:vertAlign w:val="subscript"/>
          <w:lang w:val="en-GB"/>
        </w:rPr>
        <w:t>l</w:t>
      </w:r>
      <w:r w:rsidRPr="00E35902">
        <w:rPr>
          <w:rFonts w:ascii="Times New Roman" w:hAnsi="Times New Roman" w:cs="Times New Roman"/>
          <w:lang w:val="en-GB"/>
        </w:rPr>
        <w:t xml:space="preserve"> (c) obtained by assuming initial thicknesses for </w:t>
      </w:r>
      <w:r w:rsidRPr="00E35902">
        <w:rPr>
          <w:rFonts w:ascii="Times New Roman" w:hAnsi="Times New Roman" w:cs="Times New Roman"/>
          <w:lang w:val="en-GB"/>
        </w:rPr>
        <w:lastRenderedPageBreak/>
        <w:t>the crust as a whole and the upper and lower crust of 35 km, 12 km and 23 km, respectively. The black lines in Fig. 9(a) indicate the traces of profiles shown in Fig. 10. Tectonic lines are the same as in Fig. 1.</w:t>
      </w:r>
    </w:p>
    <w:p w14:paraId="1DBFEF99" w14:textId="3BEFFB4D" w:rsidR="00E35902" w:rsidRDefault="00E35902">
      <w:pPr>
        <w:widowControl/>
        <w:jc w:val="left"/>
        <w:rPr>
          <w:rFonts w:ascii="Times New Roman" w:hAnsi="Times New Roman" w:cs="Times New Roman"/>
          <w:sz w:val="20"/>
          <w:szCs w:val="20"/>
          <w:lang w:val="en-GB"/>
        </w:rPr>
      </w:pPr>
      <w:r>
        <w:rPr>
          <w:rFonts w:ascii="Times New Roman" w:hAnsi="Times New Roman" w:cs="Times New Roman"/>
          <w:sz w:val="20"/>
          <w:szCs w:val="20"/>
          <w:lang w:val="en-GB"/>
        </w:rPr>
        <w:br w:type="page"/>
      </w:r>
    </w:p>
    <w:p w14:paraId="3B854528" w14:textId="3603C428" w:rsidR="00E35902" w:rsidRPr="00A64EDC" w:rsidRDefault="007B44DF" w:rsidP="00E35902">
      <w:pPr>
        <w:rPr>
          <w:lang w:val="en-GB"/>
        </w:rPr>
      </w:pPr>
      <w:r>
        <w:rPr>
          <w:noProof/>
        </w:rPr>
        <w:lastRenderedPageBreak/>
        <w:drawing>
          <wp:inline distT="0" distB="0" distL="0" distR="0" wp14:anchorId="498908A0" wp14:editId="38995D2E">
            <wp:extent cx="5274974" cy="6663600"/>
            <wp:effectExtent l="0" t="0" r="1905" b="4445"/>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 11-1.png"/>
                    <pic:cNvPicPr/>
                  </pic:nvPicPr>
                  <pic:blipFill>
                    <a:blip r:embed="rId24">
                      <a:extLst>
                        <a:ext uri="{28A0092B-C50C-407E-A947-70E740481C1C}">
                          <a14:useLocalDpi xmlns:a14="http://schemas.microsoft.com/office/drawing/2010/main" val="0"/>
                        </a:ext>
                      </a:extLst>
                    </a:blip>
                    <a:stretch>
                      <a:fillRect/>
                    </a:stretch>
                  </pic:blipFill>
                  <pic:spPr>
                    <a:xfrm>
                      <a:off x="0" y="0"/>
                      <a:ext cx="5274974" cy="6663600"/>
                    </a:xfrm>
                    <a:prstGeom prst="rect">
                      <a:avLst/>
                    </a:prstGeom>
                  </pic:spPr>
                </pic:pic>
              </a:graphicData>
            </a:graphic>
          </wp:inline>
        </w:drawing>
      </w:r>
    </w:p>
    <w:p w14:paraId="00889729" w14:textId="4999C541" w:rsidR="00E35902" w:rsidRDefault="00E35902" w:rsidP="000D5657">
      <w:pPr>
        <w:tabs>
          <w:tab w:val="left" w:pos="450"/>
        </w:tabs>
        <w:spacing w:line="480" w:lineRule="auto"/>
        <w:contextualSpacing/>
        <w:rPr>
          <w:rFonts w:ascii="Times New Roman" w:hAnsi="Times New Roman" w:cs="Times New Roman"/>
          <w:sz w:val="20"/>
          <w:szCs w:val="20"/>
          <w:lang w:val="en-GB"/>
        </w:rPr>
      </w:pPr>
      <w:r w:rsidRPr="008F09AE">
        <w:rPr>
          <w:rFonts w:ascii="Times New Roman" w:hAnsi="Times New Roman" w:cs="Times New Roman"/>
          <w:b/>
          <w:lang w:val="en-GB"/>
        </w:rPr>
        <w:t>Fig.</w:t>
      </w:r>
      <w:r w:rsidR="000D5657" w:rsidRPr="008F09AE">
        <w:rPr>
          <w:rFonts w:ascii="Times New Roman" w:hAnsi="Times New Roman" w:cs="Times New Roman"/>
          <w:b/>
          <w:lang w:val="en-GB"/>
        </w:rPr>
        <w:t xml:space="preserve"> </w:t>
      </w:r>
      <w:r w:rsidRPr="008F09AE">
        <w:rPr>
          <w:rFonts w:ascii="Times New Roman" w:hAnsi="Times New Roman" w:cs="Times New Roman"/>
          <w:b/>
          <w:lang w:val="en-GB"/>
        </w:rPr>
        <w:t>10</w:t>
      </w:r>
      <w:r w:rsidR="000D5657" w:rsidRPr="008F09AE">
        <w:rPr>
          <w:rFonts w:ascii="Times New Roman" w:hAnsi="Times New Roman" w:cs="Times New Roman"/>
          <w:b/>
          <w:lang w:val="en-GB"/>
        </w:rPr>
        <w:t>.</w:t>
      </w:r>
      <w:r w:rsidR="000D5657">
        <w:rPr>
          <w:rFonts w:ascii="Times New Roman" w:hAnsi="Times New Roman" w:cs="Times New Roman"/>
          <w:lang w:val="en-GB"/>
        </w:rPr>
        <w:t xml:space="preserve"> </w:t>
      </w:r>
      <w:r w:rsidRPr="00E35902">
        <w:rPr>
          <w:rFonts w:ascii="Times New Roman" w:hAnsi="Times New Roman" w:cs="Times New Roman"/>
          <w:lang w:val="en-GB"/>
        </w:rPr>
        <w:t xml:space="preserve">The distributions of stretching factors within different individual crustal layers and the </w:t>
      </w:r>
      <w:del w:id="548" w:author="ji appple" w:date="2018-08-07T16:45:00Z">
        <w:r w:rsidRPr="00E35902" w:rsidDel="003A70D5">
          <w:rPr>
            <w:rFonts w:ascii="Times New Roman" w:hAnsi="Times New Roman" w:cs="Times New Roman"/>
            <w:lang w:val="en-GB"/>
          </w:rPr>
          <w:delText>bedrock topography</w:delText>
        </w:r>
      </w:del>
      <w:ins w:id="549" w:author="ji appple" w:date="2018-08-07T16:45:00Z">
        <w:r w:rsidR="003A70D5">
          <w:rPr>
            <w:rFonts w:ascii="Times New Roman" w:hAnsi="Times New Roman" w:cs="Times New Roman" w:hint="eastAsia"/>
            <w:lang w:val="en-GB"/>
          </w:rPr>
          <w:t>de</w:t>
        </w:r>
        <w:proofErr w:type="spellStart"/>
        <w:r w:rsidR="003A70D5">
          <w:rPr>
            <w:rFonts w:ascii="Times New Roman" w:hAnsi="Times New Roman" w:cs="Times New Roman"/>
          </w:rPr>
          <w:t>pth</w:t>
        </w:r>
      </w:ins>
      <w:ins w:id="550" w:author="ji appple" w:date="2018-08-07T16:46:00Z">
        <w:r w:rsidR="00F766FA">
          <w:rPr>
            <w:rFonts w:ascii="Times New Roman" w:hAnsi="Times New Roman" w:cs="Times New Roman"/>
          </w:rPr>
          <w:t>s</w:t>
        </w:r>
      </w:ins>
      <w:proofErr w:type="spellEnd"/>
      <w:ins w:id="551" w:author="ji appple" w:date="2018-08-07T16:45:00Z">
        <w:r w:rsidR="003A70D5">
          <w:rPr>
            <w:rFonts w:ascii="Times New Roman" w:hAnsi="Times New Roman" w:cs="Times New Roman"/>
          </w:rPr>
          <w:t xml:space="preserve"> to </w:t>
        </w:r>
      </w:ins>
      <w:ins w:id="552" w:author="ji appple" w:date="2018-08-07T16:46:00Z">
        <w:r w:rsidR="003A70D5">
          <w:rPr>
            <w:rFonts w:ascii="Times New Roman" w:hAnsi="Times New Roman" w:cs="Times New Roman"/>
          </w:rPr>
          <w:t>basement</w:t>
        </w:r>
      </w:ins>
      <w:r w:rsidRPr="00E35902">
        <w:rPr>
          <w:rFonts w:ascii="Times New Roman" w:hAnsi="Times New Roman" w:cs="Times New Roman"/>
          <w:lang w:val="en-GB"/>
        </w:rPr>
        <w:t xml:space="preserve"> along </w:t>
      </w:r>
      <w:r w:rsidR="008042A3">
        <w:rPr>
          <w:rFonts w:ascii="Times New Roman" w:hAnsi="Times New Roman" w:cs="Times New Roman"/>
          <w:lang w:val="en-GB"/>
        </w:rPr>
        <w:t>three</w:t>
      </w:r>
      <w:r w:rsidRPr="00E35902">
        <w:rPr>
          <w:rFonts w:ascii="Times New Roman" w:hAnsi="Times New Roman" w:cs="Times New Roman"/>
          <w:lang w:val="en-GB"/>
        </w:rPr>
        <w:t xml:space="preserve"> east-west-trending profiles across sedimentary basins in the Ross Sea. The profile locations are shown in Fig. 9a.</w:t>
      </w:r>
      <w:r>
        <w:rPr>
          <w:rFonts w:ascii="Times New Roman" w:hAnsi="Times New Roman" w:cs="Times New Roman"/>
          <w:sz w:val="20"/>
          <w:szCs w:val="20"/>
          <w:lang w:val="en-GB"/>
        </w:rPr>
        <w:br w:type="page"/>
      </w:r>
    </w:p>
    <w:p w14:paraId="39DAA989" w14:textId="2B70547A" w:rsidR="00E35902" w:rsidRPr="00A64EDC" w:rsidRDefault="00E35902" w:rsidP="00E35902">
      <w:pPr>
        <w:rPr>
          <w:rFonts w:ascii="Times New Roman" w:hAnsi="Times New Roman" w:cs="Times New Roman"/>
          <w:lang w:val="en-GB"/>
        </w:rPr>
      </w:pPr>
      <w:del w:id="553" w:author="ji appple" w:date="2018-07-01T17:40:00Z">
        <w:r w:rsidRPr="00A64EDC" w:rsidDel="001C5473">
          <w:rPr>
            <w:rFonts w:ascii="Times New Roman" w:hAnsi="Times New Roman" w:cs="Times New Roman"/>
            <w:noProof/>
            <w:rPrChange w:id="554">
              <w:rPr>
                <w:noProof/>
              </w:rPr>
            </w:rPrChange>
          </w:rPr>
          <w:lastRenderedPageBreak/>
          <w:drawing>
            <wp:inline distT="0" distB="0" distL="0" distR="0" wp14:anchorId="019D4428" wp14:editId="37F82D2F">
              <wp:extent cx="5274310" cy="3343910"/>
              <wp:effectExtent l="0" t="0" r="2540" b="889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 12-1.png"/>
                      <pic:cNvPicPr/>
                    </pic:nvPicPr>
                    <pic:blipFill>
                      <a:blip r:embed="rId25">
                        <a:extLst>
                          <a:ext uri="{28A0092B-C50C-407E-A947-70E740481C1C}">
                            <a14:useLocalDpi xmlns:a14="http://schemas.microsoft.com/office/drawing/2010/main" val="0"/>
                          </a:ext>
                        </a:extLst>
                      </a:blip>
                      <a:stretch>
                        <a:fillRect/>
                      </a:stretch>
                    </pic:blipFill>
                    <pic:spPr>
                      <a:xfrm>
                        <a:off x="0" y="0"/>
                        <a:ext cx="5274310" cy="3343910"/>
                      </a:xfrm>
                      <a:prstGeom prst="rect">
                        <a:avLst/>
                      </a:prstGeom>
                    </pic:spPr>
                  </pic:pic>
                </a:graphicData>
              </a:graphic>
            </wp:inline>
          </w:drawing>
        </w:r>
      </w:del>
      <w:ins w:id="555" w:author="ji appple" w:date="2018-07-01T17:43:00Z">
        <w:r w:rsidR="005B7B47">
          <w:rPr>
            <w:rFonts w:ascii="Times New Roman" w:hAnsi="Times New Roman" w:cs="Times New Roman"/>
            <w:noProof/>
            <w:rPrChange w:id="556">
              <w:rPr>
                <w:noProof/>
              </w:rPr>
            </w:rPrChange>
          </w:rPr>
          <w:drawing>
            <wp:inline distT="0" distB="0" distL="0" distR="0" wp14:anchorId="0F659DC5" wp14:editId="7F18F44F">
              <wp:extent cx="5943600" cy="3761105"/>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 11-3.png"/>
                      <pic:cNvPicPr/>
                    </pic:nvPicPr>
                    <pic:blipFill>
                      <a:blip r:embed="rId26">
                        <a:extLst>
                          <a:ext uri="{28A0092B-C50C-407E-A947-70E740481C1C}">
                            <a14:useLocalDpi xmlns:a14="http://schemas.microsoft.com/office/drawing/2010/main" val="0"/>
                          </a:ext>
                        </a:extLst>
                      </a:blip>
                      <a:stretch>
                        <a:fillRect/>
                      </a:stretch>
                    </pic:blipFill>
                    <pic:spPr>
                      <a:xfrm>
                        <a:off x="0" y="0"/>
                        <a:ext cx="5943600" cy="3761105"/>
                      </a:xfrm>
                      <a:prstGeom prst="rect">
                        <a:avLst/>
                      </a:prstGeom>
                    </pic:spPr>
                  </pic:pic>
                </a:graphicData>
              </a:graphic>
            </wp:inline>
          </w:drawing>
        </w:r>
      </w:ins>
    </w:p>
    <w:p w14:paraId="632A4A2E" w14:textId="6CE71FF0" w:rsidR="00D15D01" w:rsidRPr="00D15D01" w:rsidRDefault="00E35902" w:rsidP="00A4752B">
      <w:pPr>
        <w:tabs>
          <w:tab w:val="left" w:pos="450"/>
        </w:tabs>
        <w:spacing w:line="480" w:lineRule="auto"/>
        <w:contextualSpacing/>
        <w:rPr>
          <w:lang w:val="en-GB"/>
        </w:rPr>
      </w:pPr>
      <w:r w:rsidRPr="008F09AE">
        <w:rPr>
          <w:rFonts w:ascii="Times New Roman" w:hAnsi="Times New Roman" w:cs="Times New Roman"/>
          <w:b/>
          <w:lang w:val="en-GB"/>
        </w:rPr>
        <w:t>Fig.</w:t>
      </w:r>
      <w:r w:rsidR="000D5657" w:rsidRPr="008F09AE">
        <w:rPr>
          <w:rFonts w:ascii="Times New Roman" w:hAnsi="Times New Roman" w:cs="Times New Roman"/>
          <w:b/>
          <w:lang w:val="en-GB"/>
        </w:rPr>
        <w:t xml:space="preserve"> </w:t>
      </w:r>
      <w:r w:rsidRPr="008F09AE">
        <w:rPr>
          <w:rFonts w:ascii="Times New Roman" w:hAnsi="Times New Roman" w:cs="Times New Roman"/>
          <w:b/>
          <w:lang w:val="en-GB"/>
        </w:rPr>
        <w:t>11.</w:t>
      </w:r>
      <w:r w:rsidRPr="00E35902">
        <w:rPr>
          <w:rFonts w:ascii="Times New Roman" w:hAnsi="Times New Roman" w:cs="Times New Roman"/>
          <w:lang w:val="en-GB"/>
        </w:rPr>
        <w:t xml:space="preserve"> Maps showing the distributions (a) of Curie point depths in the Ross Sea from Li </w:t>
      </w:r>
      <w:r w:rsidRPr="008F09AE">
        <w:rPr>
          <w:rFonts w:ascii="Times New Roman" w:hAnsi="Times New Roman" w:cs="Times New Roman"/>
          <w:i/>
          <w:lang w:val="en-GB"/>
        </w:rPr>
        <w:t>et al</w:t>
      </w:r>
      <w:r w:rsidRPr="00E35902">
        <w:rPr>
          <w:rFonts w:ascii="Times New Roman" w:hAnsi="Times New Roman" w:cs="Times New Roman"/>
          <w:lang w:val="en-GB"/>
        </w:rPr>
        <w:t>. (2017), in which the superimposed black dots display the locations of the measured heat flow values from The Global Heat Flow Database (http://www.heatflow.und.edu/index2.html). The irregular grey areas indicate the blank areas in the</w:t>
      </w:r>
      <w:r w:rsidR="00CC13CE">
        <w:rPr>
          <w:rFonts w:ascii="Times New Roman" w:hAnsi="Times New Roman" w:cs="Times New Roman"/>
          <w:lang w:val="en-GB"/>
        </w:rPr>
        <w:t xml:space="preserve"> </w:t>
      </w:r>
      <w:r w:rsidRPr="00E35902">
        <w:rPr>
          <w:rFonts w:ascii="Times New Roman" w:hAnsi="Times New Roman" w:cs="Times New Roman"/>
          <w:lang w:val="en-GB"/>
        </w:rPr>
        <w:t xml:space="preserve">magnetic anomaly data used by Li </w:t>
      </w:r>
      <w:r w:rsidRPr="008F09AE">
        <w:rPr>
          <w:rFonts w:ascii="Times New Roman" w:hAnsi="Times New Roman" w:cs="Times New Roman"/>
          <w:i/>
          <w:lang w:val="en-GB"/>
        </w:rPr>
        <w:t>et al</w:t>
      </w:r>
      <w:r w:rsidRPr="00E35902">
        <w:rPr>
          <w:rFonts w:ascii="Times New Roman" w:hAnsi="Times New Roman" w:cs="Times New Roman"/>
          <w:lang w:val="en-GB"/>
        </w:rPr>
        <w:t>. (2017). For abbreviations and other symbols, please refer to Fig. 1. The differences between the Curie point depths and Moho depths (b). For positive values, the Curie point is deeper than the Moho and vice versa.</w:t>
      </w:r>
    </w:p>
    <w:sectPr w:rsidR="00D15D01" w:rsidRPr="00D15D01" w:rsidSect="007A5DAA">
      <w:footerReference w:type="default" r:id="rId27"/>
      <w:pgSz w:w="12240" w:h="15840" w:code="1"/>
      <w:pgMar w:top="1440" w:right="1440" w:bottom="1440" w:left="1440" w:header="851" w:footer="992" w:gutter="0"/>
      <w:lnNumType w:countBy="1" w:restart="continuous"/>
      <w:cols w:space="425"/>
      <w:docGrid w:type="lines" w:linePitch="326"/>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B848AF7" w16cid:durableId="1E106679"/>
  <w16cid:commentId w16cid:paraId="444E5185" w16cid:durableId="1E11C8DB"/>
  <w16cid:commentId w16cid:paraId="7B57A0BD" w16cid:durableId="1E1071E9"/>
  <w16cid:commentId w16cid:paraId="4B0CA10A" w16cid:durableId="1E10ADD8"/>
  <w16cid:commentId w16cid:paraId="782CBBC4" w16cid:durableId="1E10722F"/>
  <w16cid:commentId w16cid:paraId="151998FD" w16cid:durableId="1E10B282"/>
  <w16cid:commentId w16cid:paraId="2A43B648" w16cid:durableId="1E107D6C"/>
  <w16cid:commentId w16cid:paraId="7744AB6C" w16cid:durableId="1E11C40C"/>
  <w16cid:commentId w16cid:paraId="41765753" w16cid:durableId="1E108168"/>
  <w16cid:commentId w16cid:paraId="14E4328C" w16cid:durableId="1E10BE4F"/>
  <w16cid:commentId w16cid:paraId="1A9EA70A" w16cid:durableId="1E10BEE7"/>
  <w16cid:commentId w16cid:paraId="524322AC" w16cid:durableId="1E10A4C6"/>
  <w16cid:commentId w16cid:paraId="130A2261" w16cid:durableId="1E10A507"/>
  <w16cid:commentId w16cid:paraId="63058695" w16cid:durableId="1E10A5DE"/>
  <w16cid:commentId w16cid:paraId="414B4527" w16cid:durableId="1E10A64F"/>
  <w16cid:commentId w16cid:paraId="570F9481" w16cid:durableId="1E11C71E"/>
  <w16cid:commentId w16cid:paraId="09656BF4" w16cid:durableId="1E10BFEB"/>
  <w16cid:commentId w16cid:paraId="1DBE0F2A" w16cid:durableId="1E10AAEB"/>
  <w16cid:commentId w16cid:paraId="3858B3A4" w16cid:durableId="1E10C053"/>
  <w16cid:commentId w16cid:paraId="3D651715" w16cid:durableId="1E10C159"/>
  <w16cid:commentId w16cid:paraId="69469B90" w16cid:durableId="1E10C922"/>
  <w16cid:commentId w16cid:paraId="0E90E5D1" w16cid:durableId="1E10D14E"/>
  <w16cid:commentId w16cid:paraId="62574E50" w16cid:durableId="1E10D2BF"/>
  <w16cid:commentId w16cid:paraId="1A743513" w16cid:durableId="1E10D28E"/>
  <w16cid:commentId w16cid:paraId="3855E4F1" w16cid:durableId="1E11ABAE"/>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C72AC2D" w14:textId="77777777" w:rsidR="00DD3B7D" w:rsidRDefault="00DD3B7D" w:rsidP="00A86107">
      <w:r>
        <w:separator/>
      </w:r>
    </w:p>
  </w:endnote>
  <w:endnote w:type="continuationSeparator" w:id="0">
    <w:p w14:paraId="19E48859" w14:textId="77777777" w:rsidR="00DD3B7D" w:rsidRDefault="00DD3B7D" w:rsidP="00A861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A00002EF" w:usb1="4000004B" w:usb2="00000000" w:usb3="00000000" w:csb0="0000009F" w:csb1="00000000"/>
  </w:font>
  <w:font w:name="宋体">
    <w:altName w:val="SimSun"/>
    <w:panose1 w:val="02010600030101010101"/>
    <w:charset w:val="86"/>
    <w:family w:val="auto"/>
    <w:pitch w:val="variable"/>
    <w:sig w:usb0="00000003" w:usb1="288F0000" w:usb2="00000016" w:usb3="00000000" w:csb0="00040001"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Heiti SC Light">
    <w:altName w:val="Arial Unicode MS"/>
    <w:charset w:val="50"/>
    <w:family w:val="auto"/>
    <w:pitch w:val="variable"/>
    <w:sig w:usb0="00000000" w:usb1="080E004A" w:usb2="00000010" w:usb3="00000000" w:csb0="003E0000" w:csb1="00000000"/>
  </w:font>
  <w:font w:name="Cambria Math">
    <w:panose1 w:val="02040503050406030204"/>
    <w:charset w:val="00"/>
    <w:family w:val="roman"/>
    <w:pitch w:val="variable"/>
    <w:sig w:usb0="A00002EF" w:usb1="420020EB" w:usb2="00000000" w:usb3="00000000" w:csb0="0000009F" w:csb1="00000000"/>
  </w:font>
  <w:font w:name="Arial">
    <w:panose1 w:val="020B0604020202020204"/>
    <w:charset w:val="00"/>
    <w:family w:val="swiss"/>
    <w:pitch w:val="variable"/>
    <w:sig w:usb0="E0002AFF" w:usb1="C0007843" w:usb2="00000009" w:usb3="00000000" w:csb0="000001FF" w:csb1="00000000"/>
  </w:font>
  <w:font w:name="Helvetica">
    <w:panose1 w:val="020B0604020202020204"/>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083413977"/>
      <w:docPartObj>
        <w:docPartGallery w:val="Page Numbers (Bottom of Page)"/>
        <w:docPartUnique/>
      </w:docPartObj>
    </w:sdtPr>
    <w:sdtEndPr>
      <w:rPr>
        <w:noProof/>
      </w:rPr>
    </w:sdtEndPr>
    <w:sdtContent>
      <w:p w14:paraId="09DDE5E2" w14:textId="51E02DCC" w:rsidR="00745794" w:rsidRDefault="00745794">
        <w:pPr>
          <w:pStyle w:val="a9"/>
          <w:jc w:val="right"/>
        </w:pPr>
        <w:r>
          <w:fldChar w:fldCharType="begin"/>
        </w:r>
        <w:r>
          <w:instrText xml:space="preserve"> PAGE   \* MERGEFORMAT </w:instrText>
        </w:r>
        <w:r>
          <w:fldChar w:fldCharType="separate"/>
        </w:r>
        <w:r w:rsidR="002D5B4F">
          <w:rPr>
            <w:noProof/>
          </w:rPr>
          <w:t>39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AD06EF" w14:textId="77777777" w:rsidR="00DD3B7D" w:rsidRDefault="00DD3B7D" w:rsidP="00A86107">
      <w:r>
        <w:separator/>
      </w:r>
    </w:p>
  </w:footnote>
  <w:footnote w:type="continuationSeparator" w:id="0">
    <w:p w14:paraId="66BF6A48" w14:textId="77777777" w:rsidR="00DD3B7D" w:rsidRDefault="00DD3B7D" w:rsidP="00A86107">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0"/>
    <w:multiLevelType w:val="singleLevel"/>
    <w:tmpl w:val="517EE09A"/>
    <w:lvl w:ilvl="0">
      <w:start w:val="1"/>
      <w:numFmt w:val="bullet"/>
      <w:lvlText w:val=""/>
      <w:lvlJc w:val="left"/>
      <w:pPr>
        <w:tabs>
          <w:tab w:val="num" w:pos="1800"/>
        </w:tabs>
        <w:ind w:left="1800" w:hanging="360"/>
      </w:pPr>
      <w:rPr>
        <w:rFonts w:ascii="Symbol" w:hAnsi="Symbol" w:hint="default"/>
      </w:rPr>
    </w:lvl>
  </w:abstractNum>
  <w:abstractNum w:abstractNumId="1" w15:restartNumberingAfterBreak="0">
    <w:nsid w:val="FFFFFF81"/>
    <w:multiLevelType w:val="singleLevel"/>
    <w:tmpl w:val="4A3A1FCC"/>
    <w:lvl w:ilvl="0">
      <w:start w:val="1"/>
      <w:numFmt w:val="bullet"/>
      <w:lvlText w:val=""/>
      <w:lvlJc w:val="left"/>
      <w:pPr>
        <w:tabs>
          <w:tab w:val="num" w:pos="1440"/>
        </w:tabs>
        <w:ind w:left="1440" w:hanging="360"/>
      </w:pPr>
      <w:rPr>
        <w:rFonts w:ascii="Symbol" w:hAnsi="Symbol" w:hint="default"/>
      </w:rPr>
    </w:lvl>
  </w:abstractNum>
  <w:abstractNum w:abstractNumId="2" w15:restartNumberingAfterBreak="0">
    <w:nsid w:val="FFFFFF82"/>
    <w:multiLevelType w:val="singleLevel"/>
    <w:tmpl w:val="1326FFD8"/>
    <w:lvl w:ilvl="0">
      <w:start w:val="1"/>
      <w:numFmt w:val="bullet"/>
      <w:lvlText w:val=""/>
      <w:lvlJc w:val="left"/>
      <w:pPr>
        <w:tabs>
          <w:tab w:val="num" w:pos="1080"/>
        </w:tabs>
        <w:ind w:left="1080" w:hanging="360"/>
      </w:pPr>
      <w:rPr>
        <w:rFonts w:ascii="Symbol" w:hAnsi="Symbol" w:hint="default"/>
      </w:rPr>
    </w:lvl>
  </w:abstractNum>
  <w:abstractNum w:abstractNumId="3" w15:restartNumberingAfterBreak="0">
    <w:nsid w:val="FFFFFF83"/>
    <w:multiLevelType w:val="singleLevel"/>
    <w:tmpl w:val="20F25600"/>
    <w:lvl w:ilvl="0">
      <w:start w:val="1"/>
      <w:numFmt w:val="bullet"/>
      <w:lvlText w:val=""/>
      <w:lvlJc w:val="left"/>
      <w:pPr>
        <w:tabs>
          <w:tab w:val="num" w:pos="720"/>
        </w:tabs>
        <w:ind w:left="720" w:hanging="360"/>
      </w:pPr>
      <w:rPr>
        <w:rFonts w:ascii="Symbol" w:hAnsi="Symbol" w:hint="default"/>
      </w:rPr>
    </w:lvl>
  </w:abstractNum>
  <w:abstractNum w:abstractNumId="4" w15:restartNumberingAfterBreak="0">
    <w:nsid w:val="FFFFFF89"/>
    <w:multiLevelType w:val="singleLevel"/>
    <w:tmpl w:val="B928A5C0"/>
    <w:lvl w:ilvl="0">
      <w:start w:val="1"/>
      <w:numFmt w:val="bullet"/>
      <w:lvlText w:val=""/>
      <w:lvlJc w:val="left"/>
      <w:pPr>
        <w:tabs>
          <w:tab w:val="num" w:pos="360"/>
        </w:tabs>
        <w:ind w:left="360" w:hanging="360"/>
      </w:pPr>
      <w:rPr>
        <w:rFonts w:ascii="Symbol" w:hAnsi="Symbol" w:hint="default"/>
      </w:rPr>
    </w:lvl>
  </w:abstractNum>
  <w:abstractNum w:abstractNumId="5" w15:restartNumberingAfterBreak="0">
    <w:nsid w:val="033776AA"/>
    <w:multiLevelType w:val="hybridMultilevel"/>
    <w:tmpl w:val="77740A42"/>
    <w:lvl w:ilvl="0" w:tplc="E4DA377C">
      <w:start w:val="1"/>
      <w:numFmt w:val="decimal"/>
      <w:lvlText w:val="3.3.%1"/>
      <w:lvlJc w:val="righ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6" w15:restartNumberingAfterBreak="0">
    <w:nsid w:val="086B347D"/>
    <w:multiLevelType w:val="multilevel"/>
    <w:tmpl w:val="EADA4DCA"/>
    <w:lvl w:ilvl="0">
      <w:start w:val="1"/>
      <w:numFmt w:val="decimal"/>
      <w:lvlText w:val="3.3.%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7" w15:restartNumberingAfterBreak="0">
    <w:nsid w:val="08EA2EF7"/>
    <w:multiLevelType w:val="hybridMultilevel"/>
    <w:tmpl w:val="F34AF798"/>
    <w:lvl w:ilvl="0" w:tplc="6B1A4BEE">
      <w:start w:val="1"/>
      <w:numFmt w:val="decimal"/>
      <w:lvlText w:val="3.3.%1"/>
      <w:lvlJc w:val="left"/>
      <w:pPr>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8" w15:restartNumberingAfterBreak="0">
    <w:nsid w:val="097174AD"/>
    <w:multiLevelType w:val="hybridMultilevel"/>
    <w:tmpl w:val="D2EA0BA0"/>
    <w:lvl w:ilvl="0" w:tplc="847E6076">
      <w:start w:val="1"/>
      <w:numFmt w:val="decimal"/>
      <w:lvlText w:val="3.3.%1"/>
      <w:lvlJc w:val="left"/>
      <w:pPr>
        <w:tabs>
          <w:tab w:val="num" w:pos="0"/>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9" w15:restartNumberingAfterBreak="0">
    <w:nsid w:val="113C5A4C"/>
    <w:multiLevelType w:val="multilevel"/>
    <w:tmpl w:val="CEF66C82"/>
    <w:lvl w:ilvl="0">
      <w:start w:val="1"/>
      <w:numFmt w:val="none"/>
      <w:lvlText w:val="3.3.1"/>
      <w:lvlJc w:val="left"/>
      <w:pPr>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0" w15:restartNumberingAfterBreak="0">
    <w:nsid w:val="135547A2"/>
    <w:multiLevelType w:val="multilevel"/>
    <w:tmpl w:val="9DC87234"/>
    <w:lvl w:ilvl="0">
      <w:start w:val="1"/>
      <w:numFmt w:val="decimal"/>
      <w:lvlText w:val="3.3.%1. "/>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1" w15:restartNumberingAfterBreak="0">
    <w:nsid w:val="184135D1"/>
    <w:multiLevelType w:val="hybridMultilevel"/>
    <w:tmpl w:val="82D0EBFE"/>
    <w:lvl w:ilvl="0" w:tplc="D940F3F4">
      <w:start w:val="1"/>
      <w:numFmt w:val="decimal"/>
      <w:lvlText w:val="3.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2" w15:restartNumberingAfterBreak="0">
    <w:nsid w:val="19DD6278"/>
    <w:multiLevelType w:val="multilevel"/>
    <w:tmpl w:val="3D987680"/>
    <w:lvl w:ilvl="0">
      <w:start w:val="1"/>
      <w:numFmt w:val="decimal"/>
      <w:lvlText w:val="3.3.%1"/>
      <w:lvlJc w:val="left"/>
      <w:pPr>
        <w:tabs>
          <w:tab w:val="num" w:pos="-31680"/>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3" w15:restartNumberingAfterBreak="0">
    <w:nsid w:val="1B3F64B7"/>
    <w:multiLevelType w:val="hybridMultilevel"/>
    <w:tmpl w:val="3D987680"/>
    <w:lvl w:ilvl="0" w:tplc="606C8554">
      <w:start w:val="1"/>
      <w:numFmt w:val="decimal"/>
      <w:lvlText w:val="3.3.%1"/>
      <w:lvlJc w:val="left"/>
      <w:pPr>
        <w:tabs>
          <w:tab w:val="num" w:pos="-31680"/>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4" w15:restartNumberingAfterBreak="0">
    <w:nsid w:val="1E9B5083"/>
    <w:multiLevelType w:val="hybridMultilevel"/>
    <w:tmpl w:val="EADA4DCA"/>
    <w:lvl w:ilvl="0" w:tplc="6116E774">
      <w:start w:val="1"/>
      <w:numFmt w:val="decimal"/>
      <w:lvlText w:val="3.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5" w15:restartNumberingAfterBreak="0">
    <w:nsid w:val="20F34B95"/>
    <w:multiLevelType w:val="multilevel"/>
    <w:tmpl w:val="08EA7C60"/>
    <w:lvl w:ilvl="0">
      <w:start w:val="1"/>
      <w:numFmt w:val="decimal"/>
      <w:lvlText w:val="Fig.%1."/>
      <w:lvlJc w:val="left"/>
      <w:pPr>
        <w:tabs>
          <w:tab w:val="num" w:pos="227"/>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6" w15:restartNumberingAfterBreak="0">
    <w:nsid w:val="235358DB"/>
    <w:multiLevelType w:val="multilevel"/>
    <w:tmpl w:val="D5580E7A"/>
    <w:lvl w:ilvl="0">
      <w:start w:val="1"/>
      <w:numFmt w:val="decimal"/>
      <w:lvlText w:val="Fig.%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7" w15:restartNumberingAfterBreak="0">
    <w:nsid w:val="247F4C2E"/>
    <w:multiLevelType w:val="hybridMultilevel"/>
    <w:tmpl w:val="A8F429D4"/>
    <w:lvl w:ilvl="0" w:tplc="F60025EA">
      <w:start w:val="1"/>
      <w:numFmt w:val="decimal"/>
      <w:lvlText w:val="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18" w15:restartNumberingAfterBreak="0">
    <w:nsid w:val="2534726E"/>
    <w:multiLevelType w:val="multilevel"/>
    <w:tmpl w:val="25046CD2"/>
    <w:lvl w:ilvl="0">
      <w:start w:val="1"/>
      <w:numFmt w:val="decimal"/>
      <w:lvlText w:val="Fig.%1."/>
      <w:lvlJc w:val="left"/>
      <w:pPr>
        <w:tabs>
          <w:tab w:val="num" w:pos="0"/>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19" w15:restartNumberingAfterBreak="0">
    <w:nsid w:val="292F25EE"/>
    <w:multiLevelType w:val="multilevel"/>
    <w:tmpl w:val="D5580E7A"/>
    <w:lvl w:ilvl="0">
      <w:start w:val="1"/>
      <w:numFmt w:val="decimal"/>
      <w:lvlText w:val="Fig.%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0" w15:restartNumberingAfterBreak="0">
    <w:nsid w:val="2BD65C77"/>
    <w:multiLevelType w:val="hybridMultilevel"/>
    <w:tmpl w:val="08EA7C60"/>
    <w:lvl w:ilvl="0" w:tplc="8AC4FCD8">
      <w:start w:val="1"/>
      <w:numFmt w:val="decimal"/>
      <w:lvlText w:val="Fig.%1."/>
      <w:lvlJc w:val="left"/>
      <w:pPr>
        <w:tabs>
          <w:tab w:val="num" w:pos="227"/>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1" w15:restartNumberingAfterBreak="0">
    <w:nsid w:val="2C3941B5"/>
    <w:multiLevelType w:val="hybridMultilevel"/>
    <w:tmpl w:val="F0CC8690"/>
    <w:lvl w:ilvl="0" w:tplc="E16A4396">
      <w:start w:val="1"/>
      <w:numFmt w:val="decimal"/>
      <w:lvlText w:val="3.3.%1"/>
      <w:lvlJc w:val="left"/>
      <w:pPr>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2" w15:restartNumberingAfterBreak="0">
    <w:nsid w:val="2E3F630A"/>
    <w:multiLevelType w:val="hybridMultilevel"/>
    <w:tmpl w:val="AAEA7100"/>
    <w:lvl w:ilvl="0" w:tplc="F864B6C0">
      <w:start w:val="1"/>
      <w:numFmt w:val="decimal"/>
      <w:lvlText w:val="5.%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3" w15:restartNumberingAfterBreak="0">
    <w:nsid w:val="2F82482B"/>
    <w:multiLevelType w:val="hybridMultilevel"/>
    <w:tmpl w:val="AA26FEFA"/>
    <w:lvl w:ilvl="0" w:tplc="F66C50DC">
      <w:start w:val="1"/>
      <w:numFmt w:val="decimal"/>
      <w:lvlText w:val="4.%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4" w15:restartNumberingAfterBreak="0">
    <w:nsid w:val="309C07C5"/>
    <w:multiLevelType w:val="hybridMultilevel"/>
    <w:tmpl w:val="95020006"/>
    <w:lvl w:ilvl="0" w:tplc="D95EA816">
      <w:start w:val="1"/>
      <w:numFmt w:val="decimal"/>
      <w:lvlText w:val="3.4.%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25" w15:restartNumberingAfterBreak="0">
    <w:nsid w:val="32A64209"/>
    <w:multiLevelType w:val="multilevel"/>
    <w:tmpl w:val="77740A42"/>
    <w:lvl w:ilvl="0">
      <w:start w:val="1"/>
      <w:numFmt w:val="decimal"/>
      <w:lvlText w:val="3.3.%1"/>
      <w:lvlJc w:val="righ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6" w15:restartNumberingAfterBreak="0">
    <w:nsid w:val="37B26603"/>
    <w:multiLevelType w:val="multilevel"/>
    <w:tmpl w:val="9DC87234"/>
    <w:lvl w:ilvl="0">
      <w:start w:val="1"/>
      <w:numFmt w:val="decimal"/>
      <w:lvlText w:val="3.3.%1. "/>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7" w15:restartNumberingAfterBreak="0">
    <w:nsid w:val="3AF7577D"/>
    <w:multiLevelType w:val="multilevel"/>
    <w:tmpl w:val="5CFCAB62"/>
    <w:lvl w:ilvl="0">
      <w:start w:val="1"/>
      <w:numFmt w:val="decimal"/>
      <w:lvlText w:val="3.3.%1"/>
      <w:lvlJc w:val="left"/>
      <w:pPr>
        <w:tabs>
          <w:tab w:val="num" w:pos="-31680"/>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8" w15:restartNumberingAfterBreak="0">
    <w:nsid w:val="3C65325F"/>
    <w:multiLevelType w:val="multilevel"/>
    <w:tmpl w:val="D2EA0BA0"/>
    <w:lvl w:ilvl="0">
      <w:start w:val="1"/>
      <w:numFmt w:val="decimal"/>
      <w:lvlText w:val="3.3.%1"/>
      <w:lvlJc w:val="left"/>
      <w:pPr>
        <w:tabs>
          <w:tab w:val="num" w:pos="0"/>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29" w15:restartNumberingAfterBreak="0">
    <w:nsid w:val="3DF51EEC"/>
    <w:multiLevelType w:val="multilevel"/>
    <w:tmpl w:val="F34AF798"/>
    <w:lvl w:ilvl="0">
      <w:start w:val="1"/>
      <w:numFmt w:val="decimal"/>
      <w:lvlText w:val="3.3.%1"/>
      <w:lvlJc w:val="left"/>
      <w:pPr>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0" w15:restartNumberingAfterBreak="0">
    <w:nsid w:val="3F607530"/>
    <w:multiLevelType w:val="multilevel"/>
    <w:tmpl w:val="F0CC8690"/>
    <w:lvl w:ilvl="0">
      <w:start w:val="1"/>
      <w:numFmt w:val="decimal"/>
      <w:lvlText w:val="3.3.%1"/>
      <w:lvlJc w:val="left"/>
      <w:pPr>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1" w15:restartNumberingAfterBreak="0">
    <w:nsid w:val="40733438"/>
    <w:multiLevelType w:val="multilevel"/>
    <w:tmpl w:val="95020006"/>
    <w:lvl w:ilvl="0">
      <w:start w:val="1"/>
      <w:numFmt w:val="decimal"/>
      <w:lvlText w:val="3.4.%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2" w15:restartNumberingAfterBreak="0">
    <w:nsid w:val="41285DD0"/>
    <w:multiLevelType w:val="hybridMultilevel"/>
    <w:tmpl w:val="D3D08B52"/>
    <w:lvl w:ilvl="0" w:tplc="3A400DE8">
      <w:start w:val="1"/>
      <w:numFmt w:val="decimal"/>
      <w:lvlText w:val="Fig.%1"/>
      <w:lvlJc w:val="left"/>
      <w:pPr>
        <w:tabs>
          <w:tab w:val="num" w:pos="0"/>
        </w:tabs>
        <w:ind w:left="0" w:firstLine="0"/>
      </w:pPr>
      <w:rPr>
        <w:rFonts w:ascii="Times New Roman" w:hAnsi="Times New Roman" w:hint="default"/>
        <w:b w:val="0"/>
        <w:sz w:val="20"/>
        <w:szCs w:val="20"/>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3" w15:restartNumberingAfterBreak="0">
    <w:nsid w:val="431F3E42"/>
    <w:multiLevelType w:val="hybridMultilevel"/>
    <w:tmpl w:val="58F2A504"/>
    <w:lvl w:ilvl="0" w:tplc="912EFD8C">
      <w:start w:val="1"/>
      <w:numFmt w:val="decimal"/>
      <w:lvlText w:val="3.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4" w15:restartNumberingAfterBreak="0">
    <w:nsid w:val="4B43149D"/>
    <w:multiLevelType w:val="hybridMultilevel"/>
    <w:tmpl w:val="25046CD2"/>
    <w:lvl w:ilvl="0" w:tplc="F586C7C4">
      <w:start w:val="1"/>
      <w:numFmt w:val="decimal"/>
      <w:lvlText w:val="Fig.%1."/>
      <w:lvlJc w:val="left"/>
      <w:pPr>
        <w:tabs>
          <w:tab w:val="num" w:pos="0"/>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5" w15:restartNumberingAfterBreak="0">
    <w:nsid w:val="4C260937"/>
    <w:multiLevelType w:val="multilevel"/>
    <w:tmpl w:val="AA26FEFA"/>
    <w:lvl w:ilvl="0">
      <w:start w:val="1"/>
      <w:numFmt w:val="decimal"/>
      <w:lvlText w:val="4.%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6" w15:restartNumberingAfterBreak="0">
    <w:nsid w:val="512129D9"/>
    <w:multiLevelType w:val="hybridMultilevel"/>
    <w:tmpl w:val="5CFCAB62"/>
    <w:lvl w:ilvl="0" w:tplc="606C8554">
      <w:start w:val="1"/>
      <w:numFmt w:val="decimal"/>
      <w:lvlText w:val="3.3.%1"/>
      <w:lvlJc w:val="left"/>
      <w:pPr>
        <w:tabs>
          <w:tab w:val="num" w:pos="-31680"/>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37" w15:restartNumberingAfterBreak="0">
    <w:nsid w:val="5188033C"/>
    <w:multiLevelType w:val="multilevel"/>
    <w:tmpl w:val="6CAEC63A"/>
    <w:lvl w:ilvl="0">
      <w:start w:val="1"/>
      <w:numFmt w:val="decimal"/>
      <w:lvlText w:val="%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8" w15:restartNumberingAfterBreak="0">
    <w:nsid w:val="5A1C26DF"/>
    <w:multiLevelType w:val="multilevel"/>
    <w:tmpl w:val="A8F429D4"/>
    <w:lvl w:ilvl="0">
      <w:start w:val="1"/>
      <w:numFmt w:val="decimal"/>
      <w:lvlText w:val="3.%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39" w15:restartNumberingAfterBreak="0">
    <w:nsid w:val="5B67570A"/>
    <w:multiLevelType w:val="hybridMultilevel"/>
    <w:tmpl w:val="A2284790"/>
    <w:lvl w:ilvl="0" w:tplc="82824454">
      <w:start w:val="1"/>
      <w:numFmt w:val="decimal"/>
      <w:lvlText w:val="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0" w15:restartNumberingAfterBreak="0">
    <w:nsid w:val="5BAF2352"/>
    <w:multiLevelType w:val="hybridMultilevel"/>
    <w:tmpl w:val="4EBE661E"/>
    <w:lvl w:ilvl="0" w:tplc="0DD05B20">
      <w:start w:val="1"/>
      <w:numFmt w:val="decimal"/>
      <w:lvlText w:val="Fig.%1."/>
      <w:lvlJc w:val="left"/>
      <w:pPr>
        <w:tabs>
          <w:tab w:val="num" w:pos="57"/>
        </w:tabs>
        <w:ind w:left="0" w:firstLine="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1" w15:restartNumberingAfterBreak="0">
    <w:nsid w:val="5C1B474E"/>
    <w:multiLevelType w:val="multilevel"/>
    <w:tmpl w:val="4EBE661E"/>
    <w:lvl w:ilvl="0">
      <w:start w:val="1"/>
      <w:numFmt w:val="decimal"/>
      <w:lvlText w:val="Fig.%1."/>
      <w:lvlJc w:val="left"/>
      <w:pPr>
        <w:tabs>
          <w:tab w:val="num" w:pos="57"/>
        </w:tabs>
        <w:ind w:left="0" w:firstLine="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2" w15:restartNumberingAfterBreak="0">
    <w:nsid w:val="5EA93DE2"/>
    <w:multiLevelType w:val="hybridMultilevel"/>
    <w:tmpl w:val="666219A0"/>
    <w:lvl w:ilvl="0" w:tplc="22C2C568">
      <w:start w:val="1"/>
      <w:numFmt w:val="decimal"/>
      <w:lvlText w:val="%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3" w15:restartNumberingAfterBreak="0">
    <w:nsid w:val="60C235EF"/>
    <w:multiLevelType w:val="hybridMultilevel"/>
    <w:tmpl w:val="9DC87234"/>
    <w:lvl w:ilvl="0" w:tplc="F6E678F6">
      <w:start w:val="1"/>
      <w:numFmt w:val="decimal"/>
      <w:lvlText w:val="3.3.%1. "/>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4" w15:restartNumberingAfterBreak="0">
    <w:nsid w:val="66BD1E75"/>
    <w:multiLevelType w:val="multilevel"/>
    <w:tmpl w:val="A2284790"/>
    <w:lvl w:ilvl="0">
      <w:start w:val="1"/>
      <w:numFmt w:val="decimal"/>
      <w:lvlText w:val="3.%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5" w15:restartNumberingAfterBreak="0">
    <w:nsid w:val="77A37A05"/>
    <w:multiLevelType w:val="hybridMultilevel"/>
    <w:tmpl w:val="D5580E7A"/>
    <w:lvl w:ilvl="0" w:tplc="BF2A4FFC">
      <w:start w:val="1"/>
      <w:numFmt w:val="decimal"/>
      <w:lvlText w:val="Fig.%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6" w15:restartNumberingAfterBreak="0">
    <w:nsid w:val="7CBD3A29"/>
    <w:multiLevelType w:val="hybridMultilevel"/>
    <w:tmpl w:val="078AA2FE"/>
    <w:lvl w:ilvl="0" w:tplc="3DD6C47E">
      <w:start w:val="1"/>
      <w:numFmt w:val="decimal"/>
      <w:lvlText w:val="4.%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abstractNum w:abstractNumId="47" w15:restartNumberingAfterBreak="0">
    <w:nsid w:val="7D4F169C"/>
    <w:multiLevelType w:val="multilevel"/>
    <w:tmpl w:val="82D0EBFE"/>
    <w:lvl w:ilvl="0">
      <w:start w:val="1"/>
      <w:numFmt w:val="decimal"/>
      <w:lvlText w:val="3.3.%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8" w15:restartNumberingAfterBreak="0">
    <w:nsid w:val="7EA853D1"/>
    <w:multiLevelType w:val="multilevel"/>
    <w:tmpl w:val="58F2A504"/>
    <w:lvl w:ilvl="0">
      <w:start w:val="1"/>
      <w:numFmt w:val="decimal"/>
      <w:lvlText w:val="3.3.%1"/>
      <w:lvlJc w:val="left"/>
      <w:pPr>
        <w:ind w:left="480" w:hanging="480"/>
      </w:pPr>
      <w:rPr>
        <w:rFonts w:hint="eastAsia"/>
      </w:rPr>
    </w:lvl>
    <w:lvl w:ilvl="1">
      <w:start w:val="1"/>
      <w:numFmt w:val="lowerLetter"/>
      <w:lvlText w:val="%2)"/>
      <w:lvlJc w:val="left"/>
      <w:pPr>
        <w:ind w:left="960" w:hanging="480"/>
      </w:pPr>
    </w:lvl>
    <w:lvl w:ilvl="2">
      <w:start w:val="1"/>
      <w:numFmt w:val="lowerRoman"/>
      <w:lvlText w:val="%3."/>
      <w:lvlJc w:val="right"/>
      <w:pPr>
        <w:ind w:left="1440" w:hanging="480"/>
      </w:pPr>
    </w:lvl>
    <w:lvl w:ilvl="3">
      <w:start w:val="1"/>
      <w:numFmt w:val="decimal"/>
      <w:lvlText w:val="%4."/>
      <w:lvlJc w:val="left"/>
      <w:pPr>
        <w:ind w:left="1920" w:hanging="480"/>
      </w:pPr>
    </w:lvl>
    <w:lvl w:ilvl="4">
      <w:start w:val="1"/>
      <w:numFmt w:val="lowerLetter"/>
      <w:lvlText w:val="%5)"/>
      <w:lvlJc w:val="left"/>
      <w:pPr>
        <w:ind w:left="2400" w:hanging="480"/>
      </w:pPr>
    </w:lvl>
    <w:lvl w:ilvl="5">
      <w:start w:val="1"/>
      <w:numFmt w:val="lowerRoman"/>
      <w:lvlText w:val="%6."/>
      <w:lvlJc w:val="right"/>
      <w:pPr>
        <w:ind w:left="2880" w:hanging="480"/>
      </w:pPr>
    </w:lvl>
    <w:lvl w:ilvl="6">
      <w:start w:val="1"/>
      <w:numFmt w:val="decimal"/>
      <w:lvlText w:val="%7."/>
      <w:lvlJc w:val="left"/>
      <w:pPr>
        <w:ind w:left="3360" w:hanging="480"/>
      </w:pPr>
    </w:lvl>
    <w:lvl w:ilvl="7">
      <w:start w:val="1"/>
      <w:numFmt w:val="lowerLetter"/>
      <w:lvlText w:val="%8)"/>
      <w:lvlJc w:val="left"/>
      <w:pPr>
        <w:ind w:left="3840" w:hanging="480"/>
      </w:pPr>
    </w:lvl>
    <w:lvl w:ilvl="8">
      <w:start w:val="1"/>
      <w:numFmt w:val="lowerRoman"/>
      <w:lvlText w:val="%9."/>
      <w:lvlJc w:val="right"/>
      <w:pPr>
        <w:ind w:left="4320" w:hanging="480"/>
      </w:pPr>
    </w:lvl>
  </w:abstractNum>
  <w:abstractNum w:abstractNumId="49" w15:restartNumberingAfterBreak="0">
    <w:nsid w:val="7F5E02D3"/>
    <w:multiLevelType w:val="hybridMultilevel"/>
    <w:tmpl w:val="84EA6682"/>
    <w:lvl w:ilvl="0" w:tplc="83D0522A">
      <w:start w:val="1"/>
      <w:numFmt w:val="decimal"/>
      <w:lvlText w:val="4.3.%1"/>
      <w:lvlJc w:val="left"/>
      <w:pPr>
        <w:ind w:left="480" w:hanging="480"/>
      </w:pPr>
      <w:rPr>
        <w:rFonts w:hint="eastAsia"/>
      </w:rPr>
    </w:lvl>
    <w:lvl w:ilvl="1" w:tplc="04090019" w:tentative="1">
      <w:start w:val="1"/>
      <w:numFmt w:val="lowerLetter"/>
      <w:lvlText w:val="%2)"/>
      <w:lvlJc w:val="left"/>
      <w:pPr>
        <w:ind w:left="960" w:hanging="480"/>
      </w:p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lowerLetter"/>
      <w:lvlText w:val="%5)"/>
      <w:lvlJc w:val="left"/>
      <w:pPr>
        <w:ind w:left="2400" w:hanging="480"/>
      </w:p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lowerLetter"/>
      <w:lvlText w:val="%8)"/>
      <w:lvlJc w:val="left"/>
      <w:pPr>
        <w:ind w:left="3840" w:hanging="480"/>
      </w:pPr>
    </w:lvl>
    <w:lvl w:ilvl="8" w:tplc="0409001B" w:tentative="1">
      <w:start w:val="1"/>
      <w:numFmt w:val="lowerRoman"/>
      <w:lvlText w:val="%9."/>
      <w:lvlJc w:val="right"/>
      <w:pPr>
        <w:ind w:left="4320" w:hanging="480"/>
      </w:pPr>
    </w:lvl>
  </w:abstractNum>
  <w:num w:numId="1">
    <w:abstractNumId w:val="45"/>
  </w:num>
  <w:num w:numId="2">
    <w:abstractNumId w:val="42"/>
  </w:num>
  <w:num w:numId="3">
    <w:abstractNumId w:val="39"/>
  </w:num>
  <w:num w:numId="4">
    <w:abstractNumId w:val="16"/>
  </w:num>
  <w:num w:numId="5">
    <w:abstractNumId w:val="19"/>
  </w:num>
  <w:num w:numId="6">
    <w:abstractNumId w:val="40"/>
  </w:num>
  <w:num w:numId="7">
    <w:abstractNumId w:val="41"/>
  </w:num>
  <w:num w:numId="8">
    <w:abstractNumId w:val="20"/>
  </w:num>
  <w:num w:numId="9">
    <w:abstractNumId w:val="15"/>
  </w:num>
  <w:num w:numId="10">
    <w:abstractNumId w:val="34"/>
  </w:num>
  <w:num w:numId="11">
    <w:abstractNumId w:val="18"/>
  </w:num>
  <w:num w:numId="12">
    <w:abstractNumId w:val="32"/>
  </w:num>
  <w:num w:numId="13">
    <w:abstractNumId w:val="21"/>
  </w:num>
  <w:num w:numId="14">
    <w:abstractNumId w:val="30"/>
  </w:num>
  <w:num w:numId="15">
    <w:abstractNumId w:val="7"/>
  </w:num>
  <w:num w:numId="16">
    <w:abstractNumId w:val="29"/>
  </w:num>
  <w:num w:numId="17">
    <w:abstractNumId w:val="8"/>
  </w:num>
  <w:num w:numId="18">
    <w:abstractNumId w:val="9"/>
  </w:num>
  <w:num w:numId="19">
    <w:abstractNumId w:val="28"/>
  </w:num>
  <w:num w:numId="20">
    <w:abstractNumId w:val="13"/>
  </w:num>
  <w:num w:numId="21">
    <w:abstractNumId w:val="12"/>
  </w:num>
  <w:num w:numId="22">
    <w:abstractNumId w:val="36"/>
  </w:num>
  <w:num w:numId="23">
    <w:abstractNumId w:val="27"/>
  </w:num>
  <w:num w:numId="24">
    <w:abstractNumId w:val="5"/>
  </w:num>
  <w:num w:numId="25">
    <w:abstractNumId w:val="25"/>
  </w:num>
  <w:num w:numId="26">
    <w:abstractNumId w:val="11"/>
  </w:num>
  <w:num w:numId="27">
    <w:abstractNumId w:val="47"/>
  </w:num>
  <w:num w:numId="28">
    <w:abstractNumId w:val="14"/>
  </w:num>
  <w:num w:numId="29">
    <w:abstractNumId w:val="6"/>
  </w:num>
  <w:num w:numId="30">
    <w:abstractNumId w:val="43"/>
  </w:num>
  <w:num w:numId="31">
    <w:abstractNumId w:val="10"/>
  </w:num>
  <w:num w:numId="32">
    <w:abstractNumId w:val="23"/>
  </w:num>
  <w:num w:numId="33">
    <w:abstractNumId w:val="37"/>
  </w:num>
  <w:num w:numId="34">
    <w:abstractNumId w:val="44"/>
  </w:num>
  <w:num w:numId="35">
    <w:abstractNumId w:val="17"/>
  </w:num>
  <w:num w:numId="36">
    <w:abstractNumId w:val="26"/>
  </w:num>
  <w:num w:numId="37">
    <w:abstractNumId w:val="33"/>
  </w:num>
  <w:num w:numId="38">
    <w:abstractNumId w:val="48"/>
  </w:num>
  <w:num w:numId="39">
    <w:abstractNumId w:val="24"/>
  </w:num>
  <w:num w:numId="40">
    <w:abstractNumId w:val="38"/>
  </w:num>
  <w:num w:numId="41">
    <w:abstractNumId w:val="46"/>
  </w:num>
  <w:num w:numId="42">
    <w:abstractNumId w:val="31"/>
  </w:num>
  <w:num w:numId="43">
    <w:abstractNumId w:val="49"/>
  </w:num>
  <w:num w:numId="44">
    <w:abstractNumId w:val="35"/>
  </w:num>
  <w:num w:numId="45">
    <w:abstractNumId w:val="22"/>
  </w:num>
  <w:num w:numId="46">
    <w:abstractNumId w:val="4"/>
  </w:num>
  <w:num w:numId="47">
    <w:abstractNumId w:val="3"/>
  </w:num>
  <w:num w:numId="48">
    <w:abstractNumId w:val="2"/>
  </w:num>
  <w:num w:numId="49">
    <w:abstractNumId w:val="1"/>
  </w:num>
  <w:num w:numId="50">
    <w:abstractNumId w:val="0"/>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dministrator">
    <w15:presenceInfo w15:providerId="None" w15:userId="Administrato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4"/>
  <w:bordersDoNotSurroundHeader/>
  <w:bordersDoNotSurroundFooter/>
  <w:proofState w:spelling="clean" w:grammar="clean"/>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trackRevisions/>
  <w:defaultTabStop w:val="864"/>
  <w:drawingGridHorizontalSpacing w:val="120"/>
  <w:drawingGridVerticalSpacing w:val="163"/>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eophysical J Intl&lt;/Style&gt;&lt;LeftDelim&gt;{&lt;/LeftDelim&gt;&lt;RightDelim&gt;}&lt;/RightDelim&gt;&lt;FontName&gt;Cambria&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srtzr9rlxpwraerp9cvavwnxf0sf2vp2z95&quot;&gt;VSTYL91F&lt;record-ids&gt;&lt;item&gt;1&lt;/item&gt;&lt;item&gt;2&lt;/item&gt;&lt;item&gt;3&lt;/item&gt;&lt;item&gt;4&lt;/item&gt;&lt;item&gt;5&lt;/item&gt;&lt;item&gt;6&lt;/item&gt;&lt;item&gt;7&lt;/item&gt;&lt;item&gt;9&lt;/item&gt;&lt;item&gt;10&lt;/item&gt;&lt;item&gt;11&lt;/item&gt;&lt;item&gt;12&lt;/item&gt;&lt;item&gt;14&lt;/item&gt;&lt;item&gt;16&lt;/item&gt;&lt;item&gt;18&lt;/item&gt;&lt;item&gt;20&lt;/item&gt;&lt;item&gt;21&lt;/item&gt;&lt;item&gt;22&lt;/item&gt;&lt;item&gt;23&lt;/item&gt;&lt;item&gt;24&lt;/item&gt;&lt;item&gt;25&lt;/item&gt;&lt;item&gt;26&lt;/item&gt;&lt;item&gt;27&lt;/item&gt;&lt;item&gt;28&lt;/item&gt;&lt;item&gt;29&lt;/item&gt;&lt;item&gt;31&lt;/item&gt;&lt;item&gt;32&lt;/item&gt;&lt;item&gt;33&lt;/item&gt;&lt;item&gt;34&lt;/item&gt;&lt;item&gt;35&lt;/item&gt;&lt;item&gt;36&lt;/item&gt;&lt;item&gt;37&lt;/item&gt;&lt;item&gt;39&lt;/item&gt;&lt;item&gt;40&lt;/item&gt;&lt;item&gt;44&lt;/item&gt;&lt;item&gt;45&lt;/item&gt;&lt;item&gt;47&lt;/item&gt;&lt;item&gt;48&lt;/item&gt;&lt;item&gt;49&lt;/item&gt;&lt;item&gt;50&lt;/item&gt;&lt;item&gt;51&lt;/item&gt;&lt;item&gt;52&lt;/item&gt;&lt;item&gt;55&lt;/item&gt;&lt;item&gt;57&lt;/item&gt;&lt;item&gt;58&lt;/item&gt;&lt;item&gt;59&lt;/item&gt;&lt;item&gt;60&lt;/item&gt;&lt;item&gt;62&lt;/item&gt;&lt;item&gt;63&lt;/item&gt;&lt;item&gt;65&lt;/item&gt;&lt;item&gt;66&lt;/item&gt;&lt;item&gt;67&lt;/item&gt;&lt;item&gt;68&lt;/item&gt;&lt;item&gt;69&lt;/item&gt;&lt;item&gt;70&lt;/item&gt;&lt;item&gt;71&lt;/item&gt;&lt;item&gt;72&lt;/item&gt;&lt;/record-ids&gt;&lt;/item&gt;&lt;/Libraries&gt;"/>
    <w:docVar w:name="WordTimer" w:val="17720"/>
  </w:docVars>
  <w:rsids>
    <w:rsidRoot w:val="007B6760"/>
    <w:rsid w:val="00000A42"/>
    <w:rsid w:val="00000CDC"/>
    <w:rsid w:val="000022F0"/>
    <w:rsid w:val="00002484"/>
    <w:rsid w:val="0000397C"/>
    <w:rsid w:val="00003BC9"/>
    <w:rsid w:val="00004FBC"/>
    <w:rsid w:val="00005A70"/>
    <w:rsid w:val="0001023D"/>
    <w:rsid w:val="00010688"/>
    <w:rsid w:val="0001122C"/>
    <w:rsid w:val="000136C1"/>
    <w:rsid w:val="0001430A"/>
    <w:rsid w:val="00016425"/>
    <w:rsid w:val="00017237"/>
    <w:rsid w:val="000172FA"/>
    <w:rsid w:val="00017D70"/>
    <w:rsid w:val="00020674"/>
    <w:rsid w:val="00020EF0"/>
    <w:rsid w:val="000212A7"/>
    <w:rsid w:val="000224BD"/>
    <w:rsid w:val="00024705"/>
    <w:rsid w:val="000257E0"/>
    <w:rsid w:val="00025B68"/>
    <w:rsid w:val="00030498"/>
    <w:rsid w:val="00031777"/>
    <w:rsid w:val="00031CCC"/>
    <w:rsid w:val="00031F66"/>
    <w:rsid w:val="00032B49"/>
    <w:rsid w:val="00032D27"/>
    <w:rsid w:val="00034607"/>
    <w:rsid w:val="000349C8"/>
    <w:rsid w:val="000356DF"/>
    <w:rsid w:val="00035916"/>
    <w:rsid w:val="00035D13"/>
    <w:rsid w:val="000361AE"/>
    <w:rsid w:val="000369AA"/>
    <w:rsid w:val="00037CCC"/>
    <w:rsid w:val="00040146"/>
    <w:rsid w:val="0004260F"/>
    <w:rsid w:val="000443C2"/>
    <w:rsid w:val="00044E1A"/>
    <w:rsid w:val="00045FF7"/>
    <w:rsid w:val="00050153"/>
    <w:rsid w:val="00050B0D"/>
    <w:rsid w:val="000514E6"/>
    <w:rsid w:val="000517CA"/>
    <w:rsid w:val="00052550"/>
    <w:rsid w:val="000529F5"/>
    <w:rsid w:val="0005382F"/>
    <w:rsid w:val="00053CD6"/>
    <w:rsid w:val="00053F24"/>
    <w:rsid w:val="0005541E"/>
    <w:rsid w:val="0005551B"/>
    <w:rsid w:val="00060219"/>
    <w:rsid w:val="00060272"/>
    <w:rsid w:val="00061983"/>
    <w:rsid w:val="00062654"/>
    <w:rsid w:val="000636C5"/>
    <w:rsid w:val="00063E16"/>
    <w:rsid w:val="00063F93"/>
    <w:rsid w:val="0006496F"/>
    <w:rsid w:val="00064B29"/>
    <w:rsid w:val="00065302"/>
    <w:rsid w:val="0006596C"/>
    <w:rsid w:val="0006657B"/>
    <w:rsid w:val="0006679E"/>
    <w:rsid w:val="000679BC"/>
    <w:rsid w:val="00070041"/>
    <w:rsid w:val="0007129C"/>
    <w:rsid w:val="00071512"/>
    <w:rsid w:val="000715D3"/>
    <w:rsid w:val="00071969"/>
    <w:rsid w:val="0007202D"/>
    <w:rsid w:val="00074076"/>
    <w:rsid w:val="00075684"/>
    <w:rsid w:val="00075A4C"/>
    <w:rsid w:val="00075F1F"/>
    <w:rsid w:val="00077287"/>
    <w:rsid w:val="00077E7E"/>
    <w:rsid w:val="00080093"/>
    <w:rsid w:val="000816FC"/>
    <w:rsid w:val="00081F7B"/>
    <w:rsid w:val="00082434"/>
    <w:rsid w:val="000830EA"/>
    <w:rsid w:val="00083534"/>
    <w:rsid w:val="000838C6"/>
    <w:rsid w:val="000840D2"/>
    <w:rsid w:val="00084510"/>
    <w:rsid w:val="00084DA3"/>
    <w:rsid w:val="00084DC1"/>
    <w:rsid w:val="0008510E"/>
    <w:rsid w:val="000854F2"/>
    <w:rsid w:val="0008601E"/>
    <w:rsid w:val="0008667B"/>
    <w:rsid w:val="00086FC8"/>
    <w:rsid w:val="000925AB"/>
    <w:rsid w:val="00092706"/>
    <w:rsid w:val="000929FD"/>
    <w:rsid w:val="000932E0"/>
    <w:rsid w:val="000945F4"/>
    <w:rsid w:val="00095D19"/>
    <w:rsid w:val="00095D98"/>
    <w:rsid w:val="00096775"/>
    <w:rsid w:val="000A1167"/>
    <w:rsid w:val="000A18FC"/>
    <w:rsid w:val="000A200C"/>
    <w:rsid w:val="000A338F"/>
    <w:rsid w:val="000A3F28"/>
    <w:rsid w:val="000A70B5"/>
    <w:rsid w:val="000B0E2F"/>
    <w:rsid w:val="000B0F47"/>
    <w:rsid w:val="000B153B"/>
    <w:rsid w:val="000B33E5"/>
    <w:rsid w:val="000B7932"/>
    <w:rsid w:val="000C010D"/>
    <w:rsid w:val="000C057F"/>
    <w:rsid w:val="000C08AC"/>
    <w:rsid w:val="000C0EFE"/>
    <w:rsid w:val="000C1DA6"/>
    <w:rsid w:val="000C31BF"/>
    <w:rsid w:val="000C3841"/>
    <w:rsid w:val="000C41FD"/>
    <w:rsid w:val="000C5F2F"/>
    <w:rsid w:val="000C6F61"/>
    <w:rsid w:val="000C7109"/>
    <w:rsid w:val="000C7A05"/>
    <w:rsid w:val="000C7E51"/>
    <w:rsid w:val="000C7F57"/>
    <w:rsid w:val="000D01D0"/>
    <w:rsid w:val="000D04CB"/>
    <w:rsid w:val="000D240C"/>
    <w:rsid w:val="000D2972"/>
    <w:rsid w:val="000D3E4E"/>
    <w:rsid w:val="000D43B8"/>
    <w:rsid w:val="000D5657"/>
    <w:rsid w:val="000D67D8"/>
    <w:rsid w:val="000D703E"/>
    <w:rsid w:val="000D761B"/>
    <w:rsid w:val="000D7B27"/>
    <w:rsid w:val="000E319A"/>
    <w:rsid w:val="000E3DC2"/>
    <w:rsid w:val="000E5836"/>
    <w:rsid w:val="000E58EF"/>
    <w:rsid w:val="000E639D"/>
    <w:rsid w:val="000E68E2"/>
    <w:rsid w:val="000F019C"/>
    <w:rsid w:val="000F2220"/>
    <w:rsid w:val="000F3CF8"/>
    <w:rsid w:val="000F477B"/>
    <w:rsid w:val="000F5548"/>
    <w:rsid w:val="000F5BA6"/>
    <w:rsid w:val="000F6349"/>
    <w:rsid w:val="000F69A5"/>
    <w:rsid w:val="000F6C42"/>
    <w:rsid w:val="000F7398"/>
    <w:rsid w:val="000F7683"/>
    <w:rsid w:val="00101F33"/>
    <w:rsid w:val="001021E3"/>
    <w:rsid w:val="001025C4"/>
    <w:rsid w:val="00102AEC"/>
    <w:rsid w:val="00103F64"/>
    <w:rsid w:val="001042FF"/>
    <w:rsid w:val="00105550"/>
    <w:rsid w:val="00105F46"/>
    <w:rsid w:val="00106D4A"/>
    <w:rsid w:val="00106D56"/>
    <w:rsid w:val="00107FB9"/>
    <w:rsid w:val="001105CD"/>
    <w:rsid w:val="0011376D"/>
    <w:rsid w:val="00114A59"/>
    <w:rsid w:val="00115077"/>
    <w:rsid w:val="001150B4"/>
    <w:rsid w:val="0011555D"/>
    <w:rsid w:val="00115BBB"/>
    <w:rsid w:val="00117859"/>
    <w:rsid w:val="00117E40"/>
    <w:rsid w:val="00117F48"/>
    <w:rsid w:val="00121648"/>
    <w:rsid w:val="00121734"/>
    <w:rsid w:val="00121803"/>
    <w:rsid w:val="00121844"/>
    <w:rsid w:val="001219E1"/>
    <w:rsid w:val="00121EBC"/>
    <w:rsid w:val="00122263"/>
    <w:rsid w:val="0012231B"/>
    <w:rsid w:val="00122783"/>
    <w:rsid w:val="00123957"/>
    <w:rsid w:val="00123A42"/>
    <w:rsid w:val="0012403C"/>
    <w:rsid w:val="00124B86"/>
    <w:rsid w:val="001259CB"/>
    <w:rsid w:val="00126A1C"/>
    <w:rsid w:val="00130C30"/>
    <w:rsid w:val="00131667"/>
    <w:rsid w:val="00134271"/>
    <w:rsid w:val="00134642"/>
    <w:rsid w:val="0013474D"/>
    <w:rsid w:val="00134FA5"/>
    <w:rsid w:val="00136E59"/>
    <w:rsid w:val="00136F50"/>
    <w:rsid w:val="001370BD"/>
    <w:rsid w:val="00137F02"/>
    <w:rsid w:val="001404FE"/>
    <w:rsid w:val="00140DB3"/>
    <w:rsid w:val="00141BB6"/>
    <w:rsid w:val="00141C2B"/>
    <w:rsid w:val="001438C9"/>
    <w:rsid w:val="001453A8"/>
    <w:rsid w:val="001454E2"/>
    <w:rsid w:val="00147392"/>
    <w:rsid w:val="00150135"/>
    <w:rsid w:val="00152EE4"/>
    <w:rsid w:val="001540F7"/>
    <w:rsid w:val="00154C28"/>
    <w:rsid w:val="0015581B"/>
    <w:rsid w:val="00155A9B"/>
    <w:rsid w:val="00155EB2"/>
    <w:rsid w:val="00156CBA"/>
    <w:rsid w:val="001609BB"/>
    <w:rsid w:val="00160C9C"/>
    <w:rsid w:val="0016194F"/>
    <w:rsid w:val="001620B4"/>
    <w:rsid w:val="00162C88"/>
    <w:rsid w:val="00163B77"/>
    <w:rsid w:val="00163F7B"/>
    <w:rsid w:val="0016405C"/>
    <w:rsid w:val="001647DA"/>
    <w:rsid w:val="00164B43"/>
    <w:rsid w:val="00164B7B"/>
    <w:rsid w:val="0016516D"/>
    <w:rsid w:val="00165DF0"/>
    <w:rsid w:val="001660A2"/>
    <w:rsid w:val="00166A8B"/>
    <w:rsid w:val="00166F8F"/>
    <w:rsid w:val="00167230"/>
    <w:rsid w:val="001672FA"/>
    <w:rsid w:val="001674A8"/>
    <w:rsid w:val="00167A44"/>
    <w:rsid w:val="00167FD6"/>
    <w:rsid w:val="001701A4"/>
    <w:rsid w:val="00171305"/>
    <w:rsid w:val="001716A8"/>
    <w:rsid w:val="00171786"/>
    <w:rsid w:val="001718C8"/>
    <w:rsid w:val="00171A56"/>
    <w:rsid w:val="0017215B"/>
    <w:rsid w:val="00172A16"/>
    <w:rsid w:val="00172D15"/>
    <w:rsid w:val="00175B9D"/>
    <w:rsid w:val="001766BA"/>
    <w:rsid w:val="00176777"/>
    <w:rsid w:val="00176F90"/>
    <w:rsid w:val="0018083F"/>
    <w:rsid w:val="00180C9A"/>
    <w:rsid w:val="00181459"/>
    <w:rsid w:val="00183061"/>
    <w:rsid w:val="00183307"/>
    <w:rsid w:val="00183B27"/>
    <w:rsid w:val="00184E95"/>
    <w:rsid w:val="00185077"/>
    <w:rsid w:val="0018514D"/>
    <w:rsid w:val="0018550F"/>
    <w:rsid w:val="00186844"/>
    <w:rsid w:val="00186FEB"/>
    <w:rsid w:val="001874F9"/>
    <w:rsid w:val="0019113F"/>
    <w:rsid w:val="001918ED"/>
    <w:rsid w:val="001922C1"/>
    <w:rsid w:val="001923C6"/>
    <w:rsid w:val="0019659F"/>
    <w:rsid w:val="00196F1E"/>
    <w:rsid w:val="00197665"/>
    <w:rsid w:val="001A0339"/>
    <w:rsid w:val="001A0F35"/>
    <w:rsid w:val="001A1994"/>
    <w:rsid w:val="001A3778"/>
    <w:rsid w:val="001A378D"/>
    <w:rsid w:val="001A3DEC"/>
    <w:rsid w:val="001A6B2C"/>
    <w:rsid w:val="001A6B8E"/>
    <w:rsid w:val="001B0876"/>
    <w:rsid w:val="001B3C71"/>
    <w:rsid w:val="001B4C35"/>
    <w:rsid w:val="001B57F4"/>
    <w:rsid w:val="001B6E07"/>
    <w:rsid w:val="001B7531"/>
    <w:rsid w:val="001B75CC"/>
    <w:rsid w:val="001C0F90"/>
    <w:rsid w:val="001C1404"/>
    <w:rsid w:val="001C2098"/>
    <w:rsid w:val="001C3DA0"/>
    <w:rsid w:val="001C510D"/>
    <w:rsid w:val="001C5473"/>
    <w:rsid w:val="001C57C7"/>
    <w:rsid w:val="001C7C2A"/>
    <w:rsid w:val="001D0513"/>
    <w:rsid w:val="001D20E6"/>
    <w:rsid w:val="001D2984"/>
    <w:rsid w:val="001D2A78"/>
    <w:rsid w:val="001D2CD6"/>
    <w:rsid w:val="001D3309"/>
    <w:rsid w:val="001D48E4"/>
    <w:rsid w:val="001D6742"/>
    <w:rsid w:val="001E0575"/>
    <w:rsid w:val="001E13F9"/>
    <w:rsid w:val="001E22BE"/>
    <w:rsid w:val="001E235C"/>
    <w:rsid w:val="001E43FA"/>
    <w:rsid w:val="001E4F00"/>
    <w:rsid w:val="001E55F2"/>
    <w:rsid w:val="001E70C9"/>
    <w:rsid w:val="001F0680"/>
    <w:rsid w:val="001F0EBC"/>
    <w:rsid w:val="001F2C85"/>
    <w:rsid w:val="001F35FD"/>
    <w:rsid w:val="001F564F"/>
    <w:rsid w:val="001F5B1F"/>
    <w:rsid w:val="001F6E42"/>
    <w:rsid w:val="00200D56"/>
    <w:rsid w:val="00201052"/>
    <w:rsid w:val="002031B3"/>
    <w:rsid w:val="00204563"/>
    <w:rsid w:val="002045A9"/>
    <w:rsid w:val="00205ABB"/>
    <w:rsid w:val="00210405"/>
    <w:rsid w:val="00212326"/>
    <w:rsid w:val="00212E3A"/>
    <w:rsid w:val="0021387C"/>
    <w:rsid w:val="00213B94"/>
    <w:rsid w:val="0021554A"/>
    <w:rsid w:val="00216BB1"/>
    <w:rsid w:val="00217A0C"/>
    <w:rsid w:val="002218F7"/>
    <w:rsid w:val="00222BB6"/>
    <w:rsid w:val="00222E46"/>
    <w:rsid w:val="00224303"/>
    <w:rsid w:val="00224318"/>
    <w:rsid w:val="00224B3E"/>
    <w:rsid w:val="00225805"/>
    <w:rsid w:val="00226986"/>
    <w:rsid w:val="00226A1B"/>
    <w:rsid w:val="002274CB"/>
    <w:rsid w:val="00227599"/>
    <w:rsid w:val="002279D3"/>
    <w:rsid w:val="00230705"/>
    <w:rsid w:val="0023119D"/>
    <w:rsid w:val="0023136E"/>
    <w:rsid w:val="002317E5"/>
    <w:rsid w:val="00234053"/>
    <w:rsid w:val="0023488C"/>
    <w:rsid w:val="00234ADB"/>
    <w:rsid w:val="002368F7"/>
    <w:rsid w:val="002400BE"/>
    <w:rsid w:val="002408D1"/>
    <w:rsid w:val="002417B4"/>
    <w:rsid w:val="00242482"/>
    <w:rsid w:val="00242A4F"/>
    <w:rsid w:val="002451B5"/>
    <w:rsid w:val="002477B2"/>
    <w:rsid w:val="00247F92"/>
    <w:rsid w:val="00250885"/>
    <w:rsid w:val="00252E6B"/>
    <w:rsid w:val="00253143"/>
    <w:rsid w:val="00253846"/>
    <w:rsid w:val="00253EF3"/>
    <w:rsid w:val="00254356"/>
    <w:rsid w:val="00254362"/>
    <w:rsid w:val="002543CB"/>
    <w:rsid w:val="002559D5"/>
    <w:rsid w:val="002569D5"/>
    <w:rsid w:val="00257FA4"/>
    <w:rsid w:val="0026005E"/>
    <w:rsid w:val="002602B1"/>
    <w:rsid w:val="002610F2"/>
    <w:rsid w:val="00261B17"/>
    <w:rsid w:val="00262B80"/>
    <w:rsid w:val="00262CA8"/>
    <w:rsid w:val="002637AF"/>
    <w:rsid w:val="00263874"/>
    <w:rsid w:val="00263C9D"/>
    <w:rsid w:val="0026412A"/>
    <w:rsid w:val="0026465D"/>
    <w:rsid w:val="00264B62"/>
    <w:rsid w:val="00265553"/>
    <w:rsid w:val="002655BB"/>
    <w:rsid w:val="00265D0A"/>
    <w:rsid w:val="00265D62"/>
    <w:rsid w:val="002663BE"/>
    <w:rsid w:val="002666DB"/>
    <w:rsid w:val="00266CFC"/>
    <w:rsid w:val="0027371A"/>
    <w:rsid w:val="00276D7D"/>
    <w:rsid w:val="00277994"/>
    <w:rsid w:val="00277FEE"/>
    <w:rsid w:val="00280654"/>
    <w:rsid w:val="002830B3"/>
    <w:rsid w:val="00283215"/>
    <w:rsid w:val="002833A8"/>
    <w:rsid w:val="00283A39"/>
    <w:rsid w:val="002871F1"/>
    <w:rsid w:val="00290A10"/>
    <w:rsid w:val="00290D8E"/>
    <w:rsid w:val="00291300"/>
    <w:rsid w:val="002922E6"/>
    <w:rsid w:val="00292647"/>
    <w:rsid w:val="002928AF"/>
    <w:rsid w:val="002929F0"/>
    <w:rsid w:val="002936C5"/>
    <w:rsid w:val="00293CB4"/>
    <w:rsid w:val="00293D3F"/>
    <w:rsid w:val="0029573B"/>
    <w:rsid w:val="00295B46"/>
    <w:rsid w:val="00295FC7"/>
    <w:rsid w:val="00296613"/>
    <w:rsid w:val="00297AE1"/>
    <w:rsid w:val="002A0077"/>
    <w:rsid w:val="002A1E18"/>
    <w:rsid w:val="002A4BED"/>
    <w:rsid w:val="002A6F57"/>
    <w:rsid w:val="002A72C6"/>
    <w:rsid w:val="002A76A7"/>
    <w:rsid w:val="002B0C35"/>
    <w:rsid w:val="002B17F8"/>
    <w:rsid w:val="002B1D3D"/>
    <w:rsid w:val="002B2832"/>
    <w:rsid w:val="002B369D"/>
    <w:rsid w:val="002B3FB6"/>
    <w:rsid w:val="002B417A"/>
    <w:rsid w:val="002B4BD8"/>
    <w:rsid w:val="002B524C"/>
    <w:rsid w:val="002B5471"/>
    <w:rsid w:val="002B58DD"/>
    <w:rsid w:val="002C1C42"/>
    <w:rsid w:val="002C1D2F"/>
    <w:rsid w:val="002C347B"/>
    <w:rsid w:val="002C394A"/>
    <w:rsid w:val="002C3CF0"/>
    <w:rsid w:val="002C4F9E"/>
    <w:rsid w:val="002D0054"/>
    <w:rsid w:val="002D0078"/>
    <w:rsid w:val="002D00CF"/>
    <w:rsid w:val="002D00F7"/>
    <w:rsid w:val="002D0445"/>
    <w:rsid w:val="002D0D0C"/>
    <w:rsid w:val="002D0E3A"/>
    <w:rsid w:val="002D2468"/>
    <w:rsid w:val="002D3563"/>
    <w:rsid w:val="002D3797"/>
    <w:rsid w:val="002D39A5"/>
    <w:rsid w:val="002D40FB"/>
    <w:rsid w:val="002D47C0"/>
    <w:rsid w:val="002D5B4F"/>
    <w:rsid w:val="002E11DE"/>
    <w:rsid w:val="002E3616"/>
    <w:rsid w:val="002E57F8"/>
    <w:rsid w:val="002E5B19"/>
    <w:rsid w:val="002E6969"/>
    <w:rsid w:val="002F04BA"/>
    <w:rsid w:val="002F1389"/>
    <w:rsid w:val="002F2AF4"/>
    <w:rsid w:val="002F3D50"/>
    <w:rsid w:val="002F41AF"/>
    <w:rsid w:val="002F5907"/>
    <w:rsid w:val="003018C3"/>
    <w:rsid w:val="00301E16"/>
    <w:rsid w:val="00302636"/>
    <w:rsid w:val="00303A6C"/>
    <w:rsid w:val="00304E89"/>
    <w:rsid w:val="0030558A"/>
    <w:rsid w:val="00307102"/>
    <w:rsid w:val="00307D40"/>
    <w:rsid w:val="003102A7"/>
    <w:rsid w:val="00310E8B"/>
    <w:rsid w:val="00310EEA"/>
    <w:rsid w:val="00311368"/>
    <w:rsid w:val="00312CEB"/>
    <w:rsid w:val="00312F99"/>
    <w:rsid w:val="003150F3"/>
    <w:rsid w:val="00315B48"/>
    <w:rsid w:val="00315D30"/>
    <w:rsid w:val="00317D0C"/>
    <w:rsid w:val="00317D84"/>
    <w:rsid w:val="00320943"/>
    <w:rsid w:val="00320FE3"/>
    <w:rsid w:val="003211D5"/>
    <w:rsid w:val="00321E8A"/>
    <w:rsid w:val="00321F01"/>
    <w:rsid w:val="003236D1"/>
    <w:rsid w:val="00323D3D"/>
    <w:rsid w:val="003247B0"/>
    <w:rsid w:val="00324994"/>
    <w:rsid w:val="003255A1"/>
    <w:rsid w:val="00325C85"/>
    <w:rsid w:val="0032639E"/>
    <w:rsid w:val="00327092"/>
    <w:rsid w:val="003300A9"/>
    <w:rsid w:val="0033067E"/>
    <w:rsid w:val="00330A8C"/>
    <w:rsid w:val="00331B87"/>
    <w:rsid w:val="003322C4"/>
    <w:rsid w:val="003328B3"/>
    <w:rsid w:val="00332BEA"/>
    <w:rsid w:val="003335C8"/>
    <w:rsid w:val="003337B5"/>
    <w:rsid w:val="003346C8"/>
    <w:rsid w:val="00335DC5"/>
    <w:rsid w:val="00336517"/>
    <w:rsid w:val="003372B5"/>
    <w:rsid w:val="00337740"/>
    <w:rsid w:val="00341639"/>
    <w:rsid w:val="00342CFC"/>
    <w:rsid w:val="00343A31"/>
    <w:rsid w:val="003443C5"/>
    <w:rsid w:val="00344873"/>
    <w:rsid w:val="00346020"/>
    <w:rsid w:val="00347D87"/>
    <w:rsid w:val="00350015"/>
    <w:rsid w:val="0035046C"/>
    <w:rsid w:val="00350553"/>
    <w:rsid w:val="00353540"/>
    <w:rsid w:val="003539C3"/>
    <w:rsid w:val="0035407B"/>
    <w:rsid w:val="00354A52"/>
    <w:rsid w:val="00356E83"/>
    <w:rsid w:val="00357E12"/>
    <w:rsid w:val="003600EC"/>
    <w:rsid w:val="003601A1"/>
    <w:rsid w:val="003601DF"/>
    <w:rsid w:val="00361A24"/>
    <w:rsid w:val="00363ACD"/>
    <w:rsid w:val="00364088"/>
    <w:rsid w:val="00364821"/>
    <w:rsid w:val="00365CBC"/>
    <w:rsid w:val="00367AC9"/>
    <w:rsid w:val="003705E1"/>
    <w:rsid w:val="00372559"/>
    <w:rsid w:val="00372783"/>
    <w:rsid w:val="003728C3"/>
    <w:rsid w:val="00372CBA"/>
    <w:rsid w:val="00373C07"/>
    <w:rsid w:val="00375698"/>
    <w:rsid w:val="00375DBA"/>
    <w:rsid w:val="00376792"/>
    <w:rsid w:val="00381343"/>
    <w:rsid w:val="003814D8"/>
    <w:rsid w:val="0038180D"/>
    <w:rsid w:val="00382A38"/>
    <w:rsid w:val="003851EC"/>
    <w:rsid w:val="003852E3"/>
    <w:rsid w:val="00385545"/>
    <w:rsid w:val="00385690"/>
    <w:rsid w:val="00385D4B"/>
    <w:rsid w:val="00386E86"/>
    <w:rsid w:val="00387DA6"/>
    <w:rsid w:val="00390883"/>
    <w:rsid w:val="00390895"/>
    <w:rsid w:val="00391C35"/>
    <w:rsid w:val="00392769"/>
    <w:rsid w:val="00393291"/>
    <w:rsid w:val="003933EF"/>
    <w:rsid w:val="00394694"/>
    <w:rsid w:val="00394847"/>
    <w:rsid w:val="003977B0"/>
    <w:rsid w:val="003977FE"/>
    <w:rsid w:val="00397B65"/>
    <w:rsid w:val="00397CCA"/>
    <w:rsid w:val="003A03F5"/>
    <w:rsid w:val="003A0E79"/>
    <w:rsid w:val="003A10BF"/>
    <w:rsid w:val="003A1C59"/>
    <w:rsid w:val="003A304C"/>
    <w:rsid w:val="003A3E66"/>
    <w:rsid w:val="003A431F"/>
    <w:rsid w:val="003A4B5B"/>
    <w:rsid w:val="003A51A7"/>
    <w:rsid w:val="003A58AF"/>
    <w:rsid w:val="003A5A74"/>
    <w:rsid w:val="003A5C0A"/>
    <w:rsid w:val="003A685B"/>
    <w:rsid w:val="003A68D6"/>
    <w:rsid w:val="003A6A7D"/>
    <w:rsid w:val="003A6D49"/>
    <w:rsid w:val="003A70D5"/>
    <w:rsid w:val="003A741A"/>
    <w:rsid w:val="003A7CFB"/>
    <w:rsid w:val="003A7ED8"/>
    <w:rsid w:val="003B2A44"/>
    <w:rsid w:val="003B3C18"/>
    <w:rsid w:val="003B40FD"/>
    <w:rsid w:val="003B45B2"/>
    <w:rsid w:val="003B47DB"/>
    <w:rsid w:val="003B4B98"/>
    <w:rsid w:val="003B4ECB"/>
    <w:rsid w:val="003B4FAE"/>
    <w:rsid w:val="003B7A80"/>
    <w:rsid w:val="003C006E"/>
    <w:rsid w:val="003C0EF5"/>
    <w:rsid w:val="003C3140"/>
    <w:rsid w:val="003C3FC4"/>
    <w:rsid w:val="003C428D"/>
    <w:rsid w:val="003C44DD"/>
    <w:rsid w:val="003C450D"/>
    <w:rsid w:val="003C497E"/>
    <w:rsid w:val="003C4F3F"/>
    <w:rsid w:val="003C66DC"/>
    <w:rsid w:val="003C75EB"/>
    <w:rsid w:val="003D0C91"/>
    <w:rsid w:val="003D1376"/>
    <w:rsid w:val="003D13E0"/>
    <w:rsid w:val="003D149B"/>
    <w:rsid w:val="003D201E"/>
    <w:rsid w:val="003D2E6A"/>
    <w:rsid w:val="003D3514"/>
    <w:rsid w:val="003D3889"/>
    <w:rsid w:val="003D59ED"/>
    <w:rsid w:val="003D63EA"/>
    <w:rsid w:val="003D780E"/>
    <w:rsid w:val="003E089E"/>
    <w:rsid w:val="003E0B49"/>
    <w:rsid w:val="003E0BA7"/>
    <w:rsid w:val="003E121B"/>
    <w:rsid w:val="003E2983"/>
    <w:rsid w:val="003E4566"/>
    <w:rsid w:val="003E57CD"/>
    <w:rsid w:val="003F0259"/>
    <w:rsid w:val="003F0783"/>
    <w:rsid w:val="003F0C92"/>
    <w:rsid w:val="003F1274"/>
    <w:rsid w:val="003F145D"/>
    <w:rsid w:val="003F23DA"/>
    <w:rsid w:val="003F33A9"/>
    <w:rsid w:val="003F3949"/>
    <w:rsid w:val="003F4115"/>
    <w:rsid w:val="003F45D8"/>
    <w:rsid w:val="003F6B12"/>
    <w:rsid w:val="00402903"/>
    <w:rsid w:val="00404B13"/>
    <w:rsid w:val="00405329"/>
    <w:rsid w:val="00405BB9"/>
    <w:rsid w:val="00407B06"/>
    <w:rsid w:val="004103D2"/>
    <w:rsid w:val="00410425"/>
    <w:rsid w:val="004107FB"/>
    <w:rsid w:val="00411490"/>
    <w:rsid w:val="004115FB"/>
    <w:rsid w:val="00412BA9"/>
    <w:rsid w:val="00413CBF"/>
    <w:rsid w:val="00414DFA"/>
    <w:rsid w:val="0041583B"/>
    <w:rsid w:val="00423964"/>
    <w:rsid w:val="00426C53"/>
    <w:rsid w:val="0042792E"/>
    <w:rsid w:val="00430309"/>
    <w:rsid w:val="00430F86"/>
    <w:rsid w:val="004314CC"/>
    <w:rsid w:val="0043475C"/>
    <w:rsid w:val="00435AD4"/>
    <w:rsid w:val="00435DDD"/>
    <w:rsid w:val="00436920"/>
    <w:rsid w:val="00440AC6"/>
    <w:rsid w:val="00441288"/>
    <w:rsid w:val="0044503A"/>
    <w:rsid w:val="004462D8"/>
    <w:rsid w:val="00446848"/>
    <w:rsid w:val="00450756"/>
    <w:rsid w:val="00450E01"/>
    <w:rsid w:val="00451E87"/>
    <w:rsid w:val="00451F35"/>
    <w:rsid w:val="00452680"/>
    <w:rsid w:val="00453144"/>
    <w:rsid w:val="004533F9"/>
    <w:rsid w:val="00453BB2"/>
    <w:rsid w:val="00455580"/>
    <w:rsid w:val="0045579F"/>
    <w:rsid w:val="004557E8"/>
    <w:rsid w:val="0045635C"/>
    <w:rsid w:val="00456F2A"/>
    <w:rsid w:val="00457201"/>
    <w:rsid w:val="004572DE"/>
    <w:rsid w:val="00460F48"/>
    <w:rsid w:val="00461D58"/>
    <w:rsid w:val="00462A98"/>
    <w:rsid w:val="00463735"/>
    <w:rsid w:val="00463ED9"/>
    <w:rsid w:val="00465A93"/>
    <w:rsid w:val="00466511"/>
    <w:rsid w:val="00466F76"/>
    <w:rsid w:val="004708EC"/>
    <w:rsid w:val="00471D4C"/>
    <w:rsid w:val="00473756"/>
    <w:rsid w:val="00474274"/>
    <w:rsid w:val="00474B5F"/>
    <w:rsid w:val="00474FA7"/>
    <w:rsid w:val="004765E0"/>
    <w:rsid w:val="004800CD"/>
    <w:rsid w:val="004808C2"/>
    <w:rsid w:val="00480F6F"/>
    <w:rsid w:val="004815A4"/>
    <w:rsid w:val="00482AA4"/>
    <w:rsid w:val="0048354B"/>
    <w:rsid w:val="00484993"/>
    <w:rsid w:val="004851B3"/>
    <w:rsid w:val="00486836"/>
    <w:rsid w:val="004871DA"/>
    <w:rsid w:val="0049023B"/>
    <w:rsid w:val="004919C1"/>
    <w:rsid w:val="00491D13"/>
    <w:rsid w:val="00492DC8"/>
    <w:rsid w:val="00495045"/>
    <w:rsid w:val="004955CD"/>
    <w:rsid w:val="00495938"/>
    <w:rsid w:val="00496B13"/>
    <w:rsid w:val="00496ECC"/>
    <w:rsid w:val="004972D0"/>
    <w:rsid w:val="0049745C"/>
    <w:rsid w:val="004A022C"/>
    <w:rsid w:val="004A110A"/>
    <w:rsid w:val="004A16AF"/>
    <w:rsid w:val="004A1961"/>
    <w:rsid w:val="004A1D20"/>
    <w:rsid w:val="004A2420"/>
    <w:rsid w:val="004A2811"/>
    <w:rsid w:val="004A50AC"/>
    <w:rsid w:val="004A6144"/>
    <w:rsid w:val="004A6B6A"/>
    <w:rsid w:val="004B1D58"/>
    <w:rsid w:val="004B4032"/>
    <w:rsid w:val="004B42EF"/>
    <w:rsid w:val="004B66F9"/>
    <w:rsid w:val="004B68AF"/>
    <w:rsid w:val="004B789B"/>
    <w:rsid w:val="004B7A97"/>
    <w:rsid w:val="004C005E"/>
    <w:rsid w:val="004C0378"/>
    <w:rsid w:val="004C1674"/>
    <w:rsid w:val="004C29D7"/>
    <w:rsid w:val="004C39FD"/>
    <w:rsid w:val="004C3FB9"/>
    <w:rsid w:val="004C4AD8"/>
    <w:rsid w:val="004C4CEF"/>
    <w:rsid w:val="004C7630"/>
    <w:rsid w:val="004C7DFD"/>
    <w:rsid w:val="004D179E"/>
    <w:rsid w:val="004D1FF4"/>
    <w:rsid w:val="004D27F5"/>
    <w:rsid w:val="004D2B02"/>
    <w:rsid w:val="004D4BB8"/>
    <w:rsid w:val="004D5C6D"/>
    <w:rsid w:val="004D6F1A"/>
    <w:rsid w:val="004D7312"/>
    <w:rsid w:val="004D7CE1"/>
    <w:rsid w:val="004E0726"/>
    <w:rsid w:val="004E0F02"/>
    <w:rsid w:val="004E1EAB"/>
    <w:rsid w:val="004E29B2"/>
    <w:rsid w:val="004E4787"/>
    <w:rsid w:val="004E5022"/>
    <w:rsid w:val="004E53CC"/>
    <w:rsid w:val="004E55C4"/>
    <w:rsid w:val="004F13E3"/>
    <w:rsid w:val="004F2446"/>
    <w:rsid w:val="004F297B"/>
    <w:rsid w:val="004F3EC2"/>
    <w:rsid w:val="004F620C"/>
    <w:rsid w:val="004F6B25"/>
    <w:rsid w:val="004F6D6B"/>
    <w:rsid w:val="004F7D90"/>
    <w:rsid w:val="004F7E0D"/>
    <w:rsid w:val="005001CE"/>
    <w:rsid w:val="005015FF"/>
    <w:rsid w:val="005016F1"/>
    <w:rsid w:val="0050367C"/>
    <w:rsid w:val="00504018"/>
    <w:rsid w:val="0050488A"/>
    <w:rsid w:val="005051FC"/>
    <w:rsid w:val="00507828"/>
    <w:rsid w:val="00507B56"/>
    <w:rsid w:val="005101CD"/>
    <w:rsid w:val="0051055F"/>
    <w:rsid w:val="00510587"/>
    <w:rsid w:val="00510F38"/>
    <w:rsid w:val="0051102B"/>
    <w:rsid w:val="00512044"/>
    <w:rsid w:val="0051334C"/>
    <w:rsid w:val="0051346F"/>
    <w:rsid w:val="00513A26"/>
    <w:rsid w:val="00514348"/>
    <w:rsid w:val="00514D09"/>
    <w:rsid w:val="00514DA7"/>
    <w:rsid w:val="00515704"/>
    <w:rsid w:val="005169D7"/>
    <w:rsid w:val="00520589"/>
    <w:rsid w:val="0052123B"/>
    <w:rsid w:val="00521DAA"/>
    <w:rsid w:val="005235C8"/>
    <w:rsid w:val="0052524F"/>
    <w:rsid w:val="005258A2"/>
    <w:rsid w:val="0052715E"/>
    <w:rsid w:val="005277D8"/>
    <w:rsid w:val="00527AC8"/>
    <w:rsid w:val="00530B14"/>
    <w:rsid w:val="00531161"/>
    <w:rsid w:val="005313B1"/>
    <w:rsid w:val="00531555"/>
    <w:rsid w:val="00534E4B"/>
    <w:rsid w:val="00535510"/>
    <w:rsid w:val="00536EAC"/>
    <w:rsid w:val="00537636"/>
    <w:rsid w:val="00537DBD"/>
    <w:rsid w:val="005402E8"/>
    <w:rsid w:val="0054075E"/>
    <w:rsid w:val="00541D91"/>
    <w:rsid w:val="00542AB5"/>
    <w:rsid w:val="005454B6"/>
    <w:rsid w:val="00545931"/>
    <w:rsid w:val="00546396"/>
    <w:rsid w:val="00546FB5"/>
    <w:rsid w:val="00550B04"/>
    <w:rsid w:val="00550DC9"/>
    <w:rsid w:val="00551B99"/>
    <w:rsid w:val="00551FF3"/>
    <w:rsid w:val="005523DB"/>
    <w:rsid w:val="0055289C"/>
    <w:rsid w:val="005534E7"/>
    <w:rsid w:val="00553BF3"/>
    <w:rsid w:val="005542EF"/>
    <w:rsid w:val="0055479D"/>
    <w:rsid w:val="005564F0"/>
    <w:rsid w:val="005573A6"/>
    <w:rsid w:val="00557AED"/>
    <w:rsid w:val="00560DDB"/>
    <w:rsid w:val="0056128F"/>
    <w:rsid w:val="005620D9"/>
    <w:rsid w:val="005643F8"/>
    <w:rsid w:val="005704F2"/>
    <w:rsid w:val="005714E3"/>
    <w:rsid w:val="00572056"/>
    <w:rsid w:val="0057404B"/>
    <w:rsid w:val="005752FD"/>
    <w:rsid w:val="00575BDB"/>
    <w:rsid w:val="005803BD"/>
    <w:rsid w:val="0058059D"/>
    <w:rsid w:val="00582B6B"/>
    <w:rsid w:val="0058419D"/>
    <w:rsid w:val="00584226"/>
    <w:rsid w:val="00584464"/>
    <w:rsid w:val="00586A56"/>
    <w:rsid w:val="00586CFF"/>
    <w:rsid w:val="00590864"/>
    <w:rsid w:val="0059094E"/>
    <w:rsid w:val="00593025"/>
    <w:rsid w:val="005930FC"/>
    <w:rsid w:val="005960C9"/>
    <w:rsid w:val="0059684B"/>
    <w:rsid w:val="00596B40"/>
    <w:rsid w:val="005974E6"/>
    <w:rsid w:val="005A0D2C"/>
    <w:rsid w:val="005A1718"/>
    <w:rsid w:val="005A17B3"/>
    <w:rsid w:val="005A2E28"/>
    <w:rsid w:val="005A2FB7"/>
    <w:rsid w:val="005A3089"/>
    <w:rsid w:val="005A5036"/>
    <w:rsid w:val="005A5798"/>
    <w:rsid w:val="005A606E"/>
    <w:rsid w:val="005A651E"/>
    <w:rsid w:val="005A7176"/>
    <w:rsid w:val="005B0803"/>
    <w:rsid w:val="005B11AB"/>
    <w:rsid w:val="005B1653"/>
    <w:rsid w:val="005B1ABC"/>
    <w:rsid w:val="005B3C0F"/>
    <w:rsid w:val="005B437A"/>
    <w:rsid w:val="005B46C9"/>
    <w:rsid w:val="005B7B47"/>
    <w:rsid w:val="005B7D3E"/>
    <w:rsid w:val="005C0331"/>
    <w:rsid w:val="005C0A8A"/>
    <w:rsid w:val="005C1049"/>
    <w:rsid w:val="005C127B"/>
    <w:rsid w:val="005C24F0"/>
    <w:rsid w:val="005C41B5"/>
    <w:rsid w:val="005C420D"/>
    <w:rsid w:val="005C42AB"/>
    <w:rsid w:val="005C4333"/>
    <w:rsid w:val="005C52E0"/>
    <w:rsid w:val="005C65EA"/>
    <w:rsid w:val="005C74AD"/>
    <w:rsid w:val="005D0D96"/>
    <w:rsid w:val="005D0DE2"/>
    <w:rsid w:val="005D1676"/>
    <w:rsid w:val="005D2506"/>
    <w:rsid w:val="005D29AC"/>
    <w:rsid w:val="005D2B2F"/>
    <w:rsid w:val="005D2CB2"/>
    <w:rsid w:val="005D40E2"/>
    <w:rsid w:val="005E25CE"/>
    <w:rsid w:val="005E3AF1"/>
    <w:rsid w:val="005E6363"/>
    <w:rsid w:val="005E7354"/>
    <w:rsid w:val="005F0656"/>
    <w:rsid w:val="005F20AE"/>
    <w:rsid w:val="005F475E"/>
    <w:rsid w:val="005F7993"/>
    <w:rsid w:val="005F7C38"/>
    <w:rsid w:val="005F7F62"/>
    <w:rsid w:val="006011B5"/>
    <w:rsid w:val="00601BD6"/>
    <w:rsid w:val="00601F28"/>
    <w:rsid w:val="006034A6"/>
    <w:rsid w:val="00603BDC"/>
    <w:rsid w:val="00604EF4"/>
    <w:rsid w:val="00605596"/>
    <w:rsid w:val="00605810"/>
    <w:rsid w:val="006062F4"/>
    <w:rsid w:val="0060754D"/>
    <w:rsid w:val="006076EE"/>
    <w:rsid w:val="0060796D"/>
    <w:rsid w:val="00610122"/>
    <w:rsid w:val="00611156"/>
    <w:rsid w:val="0061156F"/>
    <w:rsid w:val="00611CAB"/>
    <w:rsid w:val="00612071"/>
    <w:rsid w:val="0061317C"/>
    <w:rsid w:val="00617BBF"/>
    <w:rsid w:val="00617CB5"/>
    <w:rsid w:val="00620CDC"/>
    <w:rsid w:val="00621284"/>
    <w:rsid w:val="0062173D"/>
    <w:rsid w:val="00621AEF"/>
    <w:rsid w:val="00621B9E"/>
    <w:rsid w:val="0062464B"/>
    <w:rsid w:val="00624AB6"/>
    <w:rsid w:val="00625835"/>
    <w:rsid w:val="00625A44"/>
    <w:rsid w:val="00625AF8"/>
    <w:rsid w:val="00625ED2"/>
    <w:rsid w:val="00625FB2"/>
    <w:rsid w:val="0062687A"/>
    <w:rsid w:val="00627EB9"/>
    <w:rsid w:val="00631EB7"/>
    <w:rsid w:val="00632DD5"/>
    <w:rsid w:val="00633270"/>
    <w:rsid w:val="006333A5"/>
    <w:rsid w:val="006335B5"/>
    <w:rsid w:val="006340A1"/>
    <w:rsid w:val="006344DC"/>
    <w:rsid w:val="00636A7D"/>
    <w:rsid w:val="00636B5A"/>
    <w:rsid w:val="00637BE1"/>
    <w:rsid w:val="00640EA4"/>
    <w:rsid w:val="00641390"/>
    <w:rsid w:val="0064140D"/>
    <w:rsid w:val="00642D7C"/>
    <w:rsid w:val="00643198"/>
    <w:rsid w:val="00644B41"/>
    <w:rsid w:val="00644B4A"/>
    <w:rsid w:val="00646229"/>
    <w:rsid w:val="0065083B"/>
    <w:rsid w:val="00652ABA"/>
    <w:rsid w:val="00652E17"/>
    <w:rsid w:val="00653EFF"/>
    <w:rsid w:val="00654CC6"/>
    <w:rsid w:val="006554F1"/>
    <w:rsid w:val="0065562F"/>
    <w:rsid w:val="0065621B"/>
    <w:rsid w:val="0065732F"/>
    <w:rsid w:val="00661051"/>
    <w:rsid w:val="00661803"/>
    <w:rsid w:val="0066266F"/>
    <w:rsid w:val="00663830"/>
    <w:rsid w:val="006641D2"/>
    <w:rsid w:val="0066494C"/>
    <w:rsid w:val="00665012"/>
    <w:rsid w:val="0066523A"/>
    <w:rsid w:val="00665447"/>
    <w:rsid w:val="006661D3"/>
    <w:rsid w:val="00667098"/>
    <w:rsid w:val="00667823"/>
    <w:rsid w:val="006678D0"/>
    <w:rsid w:val="00670217"/>
    <w:rsid w:val="0067092A"/>
    <w:rsid w:val="006709CE"/>
    <w:rsid w:val="006731B9"/>
    <w:rsid w:val="00673CD8"/>
    <w:rsid w:val="006743C8"/>
    <w:rsid w:val="00674C3E"/>
    <w:rsid w:val="00674E6A"/>
    <w:rsid w:val="00675EE8"/>
    <w:rsid w:val="00675FC2"/>
    <w:rsid w:val="00676EBD"/>
    <w:rsid w:val="00677A19"/>
    <w:rsid w:val="00677F06"/>
    <w:rsid w:val="00680B11"/>
    <w:rsid w:val="00682A85"/>
    <w:rsid w:val="00683E94"/>
    <w:rsid w:val="006840F9"/>
    <w:rsid w:val="00685940"/>
    <w:rsid w:val="00686B5F"/>
    <w:rsid w:val="00687C27"/>
    <w:rsid w:val="00687DD0"/>
    <w:rsid w:val="00690F1C"/>
    <w:rsid w:val="006918B8"/>
    <w:rsid w:val="0069238B"/>
    <w:rsid w:val="00692495"/>
    <w:rsid w:val="00692C94"/>
    <w:rsid w:val="0069323F"/>
    <w:rsid w:val="006933F5"/>
    <w:rsid w:val="006939F4"/>
    <w:rsid w:val="0069479A"/>
    <w:rsid w:val="00695781"/>
    <w:rsid w:val="00695E18"/>
    <w:rsid w:val="00695E93"/>
    <w:rsid w:val="00696676"/>
    <w:rsid w:val="00697A80"/>
    <w:rsid w:val="006A01B5"/>
    <w:rsid w:val="006A14FB"/>
    <w:rsid w:val="006A1A5A"/>
    <w:rsid w:val="006A2716"/>
    <w:rsid w:val="006A2F30"/>
    <w:rsid w:val="006A30AA"/>
    <w:rsid w:val="006A3680"/>
    <w:rsid w:val="006A37B8"/>
    <w:rsid w:val="006A48EA"/>
    <w:rsid w:val="006A4F22"/>
    <w:rsid w:val="006A740F"/>
    <w:rsid w:val="006A7C4D"/>
    <w:rsid w:val="006B0541"/>
    <w:rsid w:val="006B2849"/>
    <w:rsid w:val="006B2B28"/>
    <w:rsid w:val="006B36B7"/>
    <w:rsid w:val="006B4A7F"/>
    <w:rsid w:val="006B57D0"/>
    <w:rsid w:val="006B61FC"/>
    <w:rsid w:val="006B6B96"/>
    <w:rsid w:val="006B6D35"/>
    <w:rsid w:val="006B7039"/>
    <w:rsid w:val="006B7755"/>
    <w:rsid w:val="006C1D76"/>
    <w:rsid w:val="006C25FB"/>
    <w:rsid w:val="006C32D5"/>
    <w:rsid w:val="006C397E"/>
    <w:rsid w:val="006C3D1F"/>
    <w:rsid w:val="006C4027"/>
    <w:rsid w:val="006C51E6"/>
    <w:rsid w:val="006C5761"/>
    <w:rsid w:val="006C64D7"/>
    <w:rsid w:val="006D0318"/>
    <w:rsid w:val="006D13C9"/>
    <w:rsid w:val="006D2234"/>
    <w:rsid w:val="006D22CE"/>
    <w:rsid w:val="006D4F7F"/>
    <w:rsid w:val="006D52B3"/>
    <w:rsid w:val="006D5D09"/>
    <w:rsid w:val="006D5D93"/>
    <w:rsid w:val="006D77B8"/>
    <w:rsid w:val="006D7AE9"/>
    <w:rsid w:val="006E01EC"/>
    <w:rsid w:val="006E12C9"/>
    <w:rsid w:val="006E21E8"/>
    <w:rsid w:val="006E2739"/>
    <w:rsid w:val="006E38FB"/>
    <w:rsid w:val="006E497E"/>
    <w:rsid w:val="006E4C88"/>
    <w:rsid w:val="006E634E"/>
    <w:rsid w:val="006E64AB"/>
    <w:rsid w:val="006F03D0"/>
    <w:rsid w:val="006F10EB"/>
    <w:rsid w:val="006F1196"/>
    <w:rsid w:val="006F1969"/>
    <w:rsid w:val="006F1E09"/>
    <w:rsid w:val="006F36B1"/>
    <w:rsid w:val="006F53ED"/>
    <w:rsid w:val="006F5C96"/>
    <w:rsid w:val="006F62F5"/>
    <w:rsid w:val="006F6D20"/>
    <w:rsid w:val="006F70D2"/>
    <w:rsid w:val="00700B93"/>
    <w:rsid w:val="00700BBE"/>
    <w:rsid w:val="00701DF5"/>
    <w:rsid w:val="00702070"/>
    <w:rsid w:val="00704092"/>
    <w:rsid w:val="00705FFA"/>
    <w:rsid w:val="007069A0"/>
    <w:rsid w:val="0070766B"/>
    <w:rsid w:val="00707CCB"/>
    <w:rsid w:val="0071174C"/>
    <w:rsid w:val="007134DE"/>
    <w:rsid w:val="007142DC"/>
    <w:rsid w:val="007161B3"/>
    <w:rsid w:val="00716CE9"/>
    <w:rsid w:val="00721261"/>
    <w:rsid w:val="007229FC"/>
    <w:rsid w:val="00722DBF"/>
    <w:rsid w:val="00723406"/>
    <w:rsid w:val="00724F53"/>
    <w:rsid w:val="007250FE"/>
    <w:rsid w:val="00726947"/>
    <w:rsid w:val="0072748D"/>
    <w:rsid w:val="00727F8B"/>
    <w:rsid w:val="00732173"/>
    <w:rsid w:val="00733622"/>
    <w:rsid w:val="00733B45"/>
    <w:rsid w:val="0073400E"/>
    <w:rsid w:val="00734D5C"/>
    <w:rsid w:val="007355B6"/>
    <w:rsid w:val="007355CD"/>
    <w:rsid w:val="0073592A"/>
    <w:rsid w:val="0073604B"/>
    <w:rsid w:val="007369B6"/>
    <w:rsid w:val="007375D9"/>
    <w:rsid w:val="00737811"/>
    <w:rsid w:val="00743EF6"/>
    <w:rsid w:val="007454DF"/>
    <w:rsid w:val="00745712"/>
    <w:rsid w:val="00745794"/>
    <w:rsid w:val="00745802"/>
    <w:rsid w:val="007465AF"/>
    <w:rsid w:val="007474F2"/>
    <w:rsid w:val="007514E1"/>
    <w:rsid w:val="00751A98"/>
    <w:rsid w:val="00751B16"/>
    <w:rsid w:val="0075441F"/>
    <w:rsid w:val="00754548"/>
    <w:rsid w:val="00755E3C"/>
    <w:rsid w:val="00756140"/>
    <w:rsid w:val="007574A7"/>
    <w:rsid w:val="00757BC5"/>
    <w:rsid w:val="007604F6"/>
    <w:rsid w:val="007609AD"/>
    <w:rsid w:val="007610B9"/>
    <w:rsid w:val="00761198"/>
    <w:rsid w:val="00761E72"/>
    <w:rsid w:val="007627E4"/>
    <w:rsid w:val="00762AFF"/>
    <w:rsid w:val="00762D91"/>
    <w:rsid w:val="00763CDF"/>
    <w:rsid w:val="00764444"/>
    <w:rsid w:val="00764E7A"/>
    <w:rsid w:val="0076611D"/>
    <w:rsid w:val="00766B1C"/>
    <w:rsid w:val="00767579"/>
    <w:rsid w:val="00771286"/>
    <w:rsid w:val="00771825"/>
    <w:rsid w:val="007732DB"/>
    <w:rsid w:val="0077341C"/>
    <w:rsid w:val="0077554A"/>
    <w:rsid w:val="00776C49"/>
    <w:rsid w:val="00776E25"/>
    <w:rsid w:val="00777376"/>
    <w:rsid w:val="00777C1D"/>
    <w:rsid w:val="0078086D"/>
    <w:rsid w:val="0078089F"/>
    <w:rsid w:val="00781202"/>
    <w:rsid w:val="00782490"/>
    <w:rsid w:val="007827A5"/>
    <w:rsid w:val="007834A2"/>
    <w:rsid w:val="00784112"/>
    <w:rsid w:val="00784814"/>
    <w:rsid w:val="00785771"/>
    <w:rsid w:val="00787B5E"/>
    <w:rsid w:val="0079081E"/>
    <w:rsid w:val="007924C2"/>
    <w:rsid w:val="00794631"/>
    <w:rsid w:val="007A0424"/>
    <w:rsid w:val="007A0F88"/>
    <w:rsid w:val="007A13E6"/>
    <w:rsid w:val="007A22BE"/>
    <w:rsid w:val="007A249F"/>
    <w:rsid w:val="007A349B"/>
    <w:rsid w:val="007A4349"/>
    <w:rsid w:val="007A4BD6"/>
    <w:rsid w:val="007A4FA4"/>
    <w:rsid w:val="007A5DAA"/>
    <w:rsid w:val="007A686C"/>
    <w:rsid w:val="007B04A6"/>
    <w:rsid w:val="007B0C53"/>
    <w:rsid w:val="007B10F4"/>
    <w:rsid w:val="007B1839"/>
    <w:rsid w:val="007B3371"/>
    <w:rsid w:val="007B403D"/>
    <w:rsid w:val="007B44DF"/>
    <w:rsid w:val="007B4B20"/>
    <w:rsid w:val="007B5DBB"/>
    <w:rsid w:val="007B6760"/>
    <w:rsid w:val="007B689C"/>
    <w:rsid w:val="007B73EB"/>
    <w:rsid w:val="007C01C5"/>
    <w:rsid w:val="007C139F"/>
    <w:rsid w:val="007C1767"/>
    <w:rsid w:val="007C196D"/>
    <w:rsid w:val="007C3899"/>
    <w:rsid w:val="007C3D6B"/>
    <w:rsid w:val="007C3F8C"/>
    <w:rsid w:val="007C4769"/>
    <w:rsid w:val="007C52C5"/>
    <w:rsid w:val="007C571C"/>
    <w:rsid w:val="007C718F"/>
    <w:rsid w:val="007D1316"/>
    <w:rsid w:val="007D14BC"/>
    <w:rsid w:val="007D3E21"/>
    <w:rsid w:val="007D43B4"/>
    <w:rsid w:val="007D73CA"/>
    <w:rsid w:val="007D7473"/>
    <w:rsid w:val="007D79C3"/>
    <w:rsid w:val="007D79E8"/>
    <w:rsid w:val="007E08C2"/>
    <w:rsid w:val="007E0A66"/>
    <w:rsid w:val="007E235C"/>
    <w:rsid w:val="007E45B0"/>
    <w:rsid w:val="007E56B7"/>
    <w:rsid w:val="007E59A8"/>
    <w:rsid w:val="007E76F9"/>
    <w:rsid w:val="007E7A34"/>
    <w:rsid w:val="007F1910"/>
    <w:rsid w:val="007F22E7"/>
    <w:rsid w:val="007F29B4"/>
    <w:rsid w:val="007F3190"/>
    <w:rsid w:val="007F33BF"/>
    <w:rsid w:val="007F4CF2"/>
    <w:rsid w:val="007F5D4E"/>
    <w:rsid w:val="007F6AA6"/>
    <w:rsid w:val="007F7381"/>
    <w:rsid w:val="00801F71"/>
    <w:rsid w:val="008023C8"/>
    <w:rsid w:val="0080241F"/>
    <w:rsid w:val="00803038"/>
    <w:rsid w:val="008035D4"/>
    <w:rsid w:val="008041A1"/>
    <w:rsid w:val="008042A3"/>
    <w:rsid w:val="00804C38"/>
    <w:rsid w:val="008057F0"/>
    <w:rsid w:val="008072C6"/>
    <w:rsid w:val="00810E99"/>
    <w:rsid w:val="008111E8"/>
    <w:rsid w:val="00811E5C"/>
    <w:rsid w:val="00812194"/>
    <w:rsid w:val="00812216"/>
    <w:rsid w:val="00812FCF"/>
    <w:rsid w:val="0081531D"/>
    <w:rsid w:val="008157BE"/>
    <w:rsid w:val="0081691F"/>
    <w:rsid w:val="008201FB"/>
    <w:rsid w:val="0082037D"/>
    <w:rsid w:val="00820648"/>
    <w:rsid w:val="00820D16"/>
    <w:rsid w:val="00820FAD"/>
    <w:rsid w:val="00821868"/>
    <w:rsid w:val="00822379"/>
    <w:rsid w:val="00822ECC"/>
    <w:rsid w:val="00822F94"/>
    <w:rsid w:val="008236D9"/>
    <w:rsid w:val="0082386C"/>
    <w:rsid w:val="00823892"/>
    <w:rsid w:val="0082528C"/>
    <w:rsid w:val="008265C2"/>
    <w:rsid w:val="00826C7E"/>
    <w:rsid w:val="00830276"/>
    <w:rsid w:val="00830D3C"/>
    <w:rsid w:val="008313D2"/>
    <w:rsid w:val="00831C9B"/>
    <w:rsid w:val="0083327D"/>
    <w:rsid w:val="008337A6"/>
    <w:rsid w:val="00833DAA"/>
    <w:rsid w:val="00835D82"/>
    <w:rsid w:val="00836D09"/>
    <w:rsid w:val="008375BB"/>
    <w:rsid w:val="00837C10"/>
    <w:rsid w:val="0084028C"/>
    <w:rsid w:val="0084182F"/>
    <w:rsid w:val="00844791"/>
    <w:rsid w:val="00844BCC"/>
    <w:rsid w:val="00845413"/>
    <w:rsid w:val="00850C40"/>
    <w:rsid w:val="00850F84"/>
    <w:rsid w:val="00851813"/>
    <w:rsid w:val="008527B3"/>
    <w:rsid w:val="00853589"/>
    <w:rsid w:val="00854F3A"/>
    <w:rsid w:val="00855EE1"/>
    <w:rsid w:val="00860D1E"/>
    <w:rsid w:val="00861DA1"/>
    <w:rsid w:val="00862ACB"/>
    <w:rsid w:val="00862C38"/>
    <w:rsid w:val="008639F8"/>
    <w:rsid w:val="00863C16"/>
    <w:rsid w:val="00864414"/>
    <w:rsid w:val="00865F28"/>
    <w:rsid w:val="00866246"/>
    <w:rsid w:val="008663E7"/>
    <w:rsid w:val="00867948"/>
    <w:rsid w:val="00867C4A"/>
    <w:rsid w:val="00867D38"/>
    <w:rsid w:val="008706E5"/>
    <w:rsid w:val="008709B6"/>
    <w:rsid w:val="00871FD9"/>
    <w:rsid w:val="00872895"/>
    <w:rsid w:val="008730EE"/>
    <w:rsid w:val="0087354D"/>
    <w:rsid w:val="00873BBB"/>
    <w:rsid w:val="00874E98"/>
    <w:rsid w:val="00875787"/>
    <w:rsid w:val="00875A72"/>
    <w:rsid w:val="00875AF5"/>
    <w:rsid w:val="008768B7"/>
    <w:rsid w:val="0088042D"/>
    <w:rsid w:val="00884277"/>
    <w:rsid w:val="008843B8"/>
    <w:rsid w:val="00885B43"/>
    <w:rsid w:val="008863D7"/>
    <w:rsid w:val="008907F6"/>
    <w:rsid w:val="008931AB"/>
    <w:rsid w:val="008932B4"/>
    <w:rsid w:val="00893638"/>
    <w:rsid w:val="00894F61"/>
    <w:rsid w:val="00894F66"/>
    <w:rsid w:val="00895B58"/>
    <w:rsid w:val="00896938"/>
    <w:rsid w:val="00897ACE"/>
    <w:rsid w:val="008A216F"/>
    <w:rsid w:val="008A261E"/>
    <w:rsid w:val="008A3349"/>
    <w:rsid w:val="008A380F"/>
    <w:rsid w:val="008A3E26"/>
    <w:rsid w:val="008A40A5"/>
    <w:rsid w:val="008A4B22"/>
    <w:rsid w:val="008A6668"/>
    <w:rsid w:val="008A6A46"/>
    <w:rsid w:val="008A729C"/>
    <w:rsid w:val="008B15A1"/>
    <w:rsid w:val="008B1834"/>
    <w:rsid w:val="008B1EF0"/>
    <w:rsid w:val="008B2BE6"/>
    <w:rsid w:val="008B3C74"/>
    <w:rsid w:val="008B3C89"/>
    <w:rsid w:val="008B3FE9"/>
    <w:rsid w:val="008B471C"/>
    <w:rsid w:val="008B4D0D"/>
    <w:rsid w:val="008B53F9"/>
    <w:rsid w:val="008B57F8"/>
    <w:rsid w:val="008B6433"/>
    <w:rsid w:val="008B68AB"/>
    <w:rsid w:val="008B777C"/>
    <w:rsid w:val="008B7C5B"/>
    <w:rsid w:val="008C05C0"/>
    <w:rsid w:val="008C0DAC"/>
    <w:rsid w:val="008C0E1B"/>
    <w:rsid w:val="008C1507"/>
    <w:rsid w:val="008C1968"/>
    <w:rsid w:val="008C1BF8"/>
    <w:rsid w:val="008C296C"/>
    <w:rsid w:val="008C3759"/>
    <w:rsid w:val="008C3E99"/>
    <w:rsid w:val="008C5336"/>
    <w:rsid w:val="008C5577"/>
    <w:rsid w:val="008C7AF6"/>
    <w:rsid w:val="008C7E5A"/>
    <w:rsid w:val="008D02A5"/>
    <w:rsid w:val="008D1FE2"/>
    <w:rsid w:val="008D34E0"/>
    <w:rsid w:val="008D3EF6"/>
    <w:rsid w:val="008D40EB"/>
    <w:rsid w:val="008D4677"/>
    <w:rsid w:val="008D52E9"/>
    <w:rsid w:val="008D5A16"/>
    <w:rsid w:val="008D5A71"/>
    <w:rsid w:val="008D6063"/>
    <w:rsid w:val="008E09BA"/>
    <w:rsid w:val="008E0D74"/>
    <w:rsid w:val="008E1D81"/>
    <w:rsid w:val="008E2045"/>
    <w:rsid w:val="008E3E25"/>
    <w:rsid w:val="008E4330"/>
    <w:rsid w:val="008E464A"/>
    <w:rsid w:val="008E6863"/>
    <w:rsid w:val="008E6FB4"/>
    <w:rsid w:val="008E76EC"/>
    <w:rsid w:val="008F0041"/>
    <w:rsid w:val="008F0461"/>
    <w:rsid w:val="008F09AE"/>
    <w:rsid w:val="008F0DB6"/>
    <w:rsid w:val="008F2AA7"/>
    <w:rsid w:val="008F3A86"/>
    <w:rsid w:val="008F3B9A"/>
    <w:rsid w:val="008F3DF7"/>
    <w:rsid w:val="008F4720"/>
    <w:rsid w:val="008F4874"/>
    <w:rsid w:val="008F4AC4"/>
    <w:rsid w:val="008F50A2"/>
    <w:rsid w:val="008F6C8E"/>
    <w:rsid w:val="008F7446"/>
    <w:rsid w:val="009000B3"/>
    <w:rsid w:val="00901165"/>
    <w:rsid w:val="009019AD"/>
    <w:rsid w:val="00901D85"/>
    <w:rsid w:val="009021D1"/>
    <w:rsid w:val="0090296A"/>
    <w:rsid w:val="00903C3B"/>
    <w:rsid w:val="00904186"/>
    <w:rsid w:val="0090451C"/>
    <w:rsid w:val="009049A3"/>
    <w:rsid w:val="00905A53"/>
    <w:rsid w:val="00905E61"/>
    <w:rsid w:val="00905F4F"/>
    <w:rsid w:val="009070A1"/>
    <w:rsid w:val="009070FF"/>
    <w:rsid w:val="009121BF"/>
    <w:rsid w:val="00913652"/>
    <w:rsid w:val="0091409E"/>
    <w:rsid w:val="00914BC2"/>
    <w:rsid w:val="00917240"/>
    <w:rsid w:val="009178DE"/>
    <w:rsid w:val="00917F98"/>
    <w:rsid w:val="0092268A"/>
    <w:rsid w:val="00922B50"/>
    <w:rsid w:val="00922E91"/>
    <w:rsid w:val="009232CB"/>
    <w:rsid w:val="00925070"/>
    <w:rsid w:val="00925A4D"/>
    <w:rsid w:val="00926695"/>
    <w:rsid w:val="00927017"/>
    <w:rsid w:val="009278E2"/>
    <w:rsid w:val="00930D03"/>
    <w:rsid w:val="00931599"/>
    <w:rsid w:val="0093174C"/>
    <w:rsid w:val="00933517"/>
    <w:rsid w:val="009343CD"/>
    <w:rsid w:val="00934C51"/>
    <w:rsid w:val="00936806"/>
    <w:rsid w:val="00936B3D"/>
    <w:rsid w:val="00936F38"/>
    <w:rsid w:val="00937AB8"/>
    <w:rsid w:val="0094073B"/>
    <w:rsid w:val="00940766"/>
    <w:rsid w:val="00941855"/>
    <w:rsid w:val="00946320"/>
    <w:rsid w:val="00946F46"/>
    <w:rsid w:val="00947F37"/>
    <w:rsid w:val="00951B4E"/>
    <w:rsid w:val="00953A93"/>
    <w:rsid w:val="009548FC"/>
    <w:rsid w:val="00954E7A"/>
    <w:rsid w:val="00954EA9"/>
    <w:rsid w:val="00955644"/>
    <w:rsid w:val="00957DE3"/>
    <w:rsid w:val="00957E80"/>
    <w:rsid w:val="009604FA"/>
    <w:rsid w:val="009606B6"/>
    <w:rsid w:val="00961BA5"/>
    <w:rsid w:val="0096289B"/>
    <w:rsid w:val="00963DDB"/>
    <w:rsid w:val="009703B0"/>
    <w:rsid w:val="009718DB"/>
    <w:rsid w:val="00972601"/>
    <w:rsid w:val="00974A9A"/>
    <w:rsid w:val="00975B4B"/>
    <w:rsid w:val="00976D5B"/>
    <w:rsid w:val="009773C1"/>
    <w:rsid w:val="00977C9D"/>
    <w:rsid w:val="0098003B"/>
    <w:rsid w:val="00981A40"/>
    <w:rsid w:val="009826EA"/>
    <w:rsid w:val="00982B83"/>
    <w:rsid w:val="00983EBC"/>
    <w:rsid w:val="00984962"/>
    <w:rsid w:val="0098556C"/>
    <w:rsid w:val="00985C8E"/>
    <w:rsid w:val="00986CCE"/>
    <w:rsid w:val="009876A6"/>
    <w:rsid w:val="00987843"/>
    <w:rsid w:val="009879AA"/>
    <w:rsid w:val="00990050"/>
    <w:rsid w:val="00990104"/>
    <w:rsid w:val="009923E0"/>
    <w:rsid w:val="009939F7"/>
    <w:rsid w:val="0099510B"/>
    <w:rsid w:val="00995798"/>
    <w:rsid w:val="009A0633"/>
    <w:rsid w:val="009A0AE9"/>
    <w:rsid w:val="009A2BCE"/>
    <w:rsid w:val="009A33CC"/>
    <w:rsid w:val="009A3537"/>
    <w:rsid w:val="009A5486"/>
    <w:rsid w:val="009A5EE7"/>
    <w:rsid w:val="009A68D0"/>
    <w:rsid w:val="009A6B9A"/>
    <w:rsid w:val="009A6BD5"/>
    <w:rsid w:val="009B2464"/>
    <w:rsid w:val="009B2870"/>
    <w:rsid w:val="009B355F"/>
    <w:rsid w:val="009B4A19"/>
    <w:rsid w:val="009B504A"/>
    <w:rsid w:val="009C1DB3"/>
    <w:rsid w:val="009C2798"/>
    <w:rsid w:val="009C3237"/>
    <w:rsid w:val="009C3EAA"/>
    <w:rsid w:val="009C4E62"/>
    <w:rsid w:val="009C516C"/>
    <w:rsid w:val="009C5FC2"/>
    <w:rsid w:val="009D02EF"/>
    <w:rsid w:val="009D172A"/>
    <w:rsid w:val="009D2BD3"/>
    <w:rsid w:val="009D2E76"/>
    <w:rsid w:val="009D34E9"/>
    <w:rsid w:val="009D4BD0"/>
    <w:rsid w:val="009D53C1"/>
    <w:rsid w:val="009D67F8"/>
    <w:rsid w:val="009D6954"/>
    <w:rsid w:val="009D78A4"/>
    <w:rsid w:val="009E0204"/>
    <w:rsid w:val="009E081F"/>
    <w:rsid w:val="009E0A01"/>
    <w:rsid w:val="009E111A"/>
    <w:rsid w:val="009E17FA"/>
    <w:rsid w:val="009E246B"/>
    <w:rsid w:val="009E2E66"/>
    <w:rsid w:val="009E3247"/>
    <w:rsid w:val="009E3354"/>
    <w:rsid w:val="009E3672"/>
    <w:rsid w:val="009E3B2B"/>
    <w:rsid w:val="009E434F"/>
    <w:rsid w:val="009E4A12"/>
    <w:rsid w:val="009E4C18"/>
    <w:rsid w:val="009E4DDA"/>
    <w:rsid w:val="009E6B6E"/>
    <w:rsid w:val="009E72CB"/>
    <w:rsid w:val="009F0FD5"/>
    <w:rsid w:val="009F228B"/>
    <w:rsid w:val="009F2731"/>
    <w:rsid w:val="009F5433"/>
    <w:rsid w:val="009F6276"/>
    <w:rsid w:val="009F7BEF"/>
    <w:rsid w:val="00A00256"/>
    <w:rsid w:val="00A0141D"/>
    <w:rsid w:val="00A019C9"/>
    <w:rsid w:val="00A01F4F"/>
    <w:rsid w:val="00A02228"/>
    <w:rsid w:val="00A03918"/>
    <w:rsid w:val="00A04AF2"/>
    <w:rsid w:val="00A05723"/>
    <w:rsid w:val="00A06F5E"/>
    <w:rsid w:val="00A10253"/>
    <w:rsid w:val="00A10B90"/>
    <w:rsid w:val="00A11582"/>
    <w:rsid w:val="00A123CF"/>
    <w:rsid w:val="00A125C6"/>
    <w:rsid w:val="00A12A18"/>
    <w:rsid w:val="00A13128"/>
    <w:rsid w:val="00A13ACE"/>
    <w:rsid w:val="00A154CD"/>
    <w:rsid w:val="00A15AC3"/>
    <w:rsid w:val="00A1723E"/>
    <w:rsid w:val="00A17BFF"/>
    <w:rsid w:val="00A21540"/>
    <w:rsid w:val="00A216E3"/>
    <w:rsid w:val="00A25297"/>
    <w:rsid w:val="00A2668D"/>
    <w:rsid w:val="00A301C6"/>
    <w:rsid w:val="00A304D2"/>
    <w:rsid w:val="00A31636"/>
    <w:rsid w:val="00A3186A"/>
    <w:rsid w:val="00A341F1"/>
    <w:rsid w:val="00A3455A"/>
    <w:rsid w:val="00A34DEA"/>
    <w:rsid w:val="00A34F31"/>
    <w:rsid w:val="00A3533B"/>
    <w:rsid w:val="00A353F5"/>
    <w:rsid w:val="00A35B96"/>
    <w:rsid w:val="00A36426"/>
    <w:rsid w:val="00A3769E"/>
    <w:rsid w:val="00A41EE5"/>
    <w:rsid w:val="00A43275"/>
    <w:rsid w:val="00A44028"/>
    <w:rsid w:val="00A4542D"/>
    <w:rsid w:val="00A45FB2"/>
    <w:rsid w:val="00A4752B"/>
    <w:rsid w:val="00A4763A"/>
    <w:rsid w:val="00A47CF4"/>
    <w:rsid w:val="00A526D3"/>
    <w:rsid w:val="00A54C03"/>
    <w:rsid w:val="00A551E3"/>
    <w:rsid w:val="00A55DBD"/>
    <w:rsid w:val="00A56DE8"/>
    <w:rsid w:val="00A574F6"/>
    <w:rsid w:val="00A60ABA"/>
    <w:rsid w:val="00A62410"/>
    <w:rsid w:val="00A62816"/>
    <w:rsid w:val="00A6334A"/>
    <w:rsid w:val="00A64558"/>
    <w:rsid w:val="00A647D1"/>
    <w:rsid w:val="00A64EDC"/>
    <w:rsid w:val="00A65C88"/>
    <w:rsid w:val="00A66D7B"/>
    <w:rsid w:val="00A67608"/>
    <w:rsid w:val="00A67C63"/>
    <w:rsid w:val="00A70946"/>
    <w:rsid w:val="00A71517"/>
    <w:rsid w:val="00A71623"/>
    <w:rsid w:val="00A71BA3"/>
    <w:rsid w:val="00A71D55"/>
    <w:rsid w:val="00A73132"/>
    <w:rsid w:val="00A7330E"/>
    <w:rsid w:val="00A74754"/>
    <w:rsid w:val="00A7484E"/>
    <w:rsid w:val="00A74AE0"/>
    <w:rsid w:val="00A76558"/>
    <w:rsid w:val="00A76565"/>
    <w:rsid w:val="00A76EB7"/>
    <w:rsid w:val="00A771D6"/>
    <w:rsid w:val="00A7772D"/>
    <w:rsid w:val="00A808AE"/>
    <w:rsid w:val="00A817F0"/>
    <w:rsid w:val="00A8265A"/>
    <w:rsid w:val="00A83FBD"/>
    <w:rsid w:val="00A85C7A"/>
    <w:rsid w:val="00A86107"/>
    <w:rsid w:val="00A877C1"/>
    <w:rsid w:val="00A87EC2"/>
    <w:rsid w:val="00A90D68"/>
    <w:rsid w:val="00A9406F"/>
    <w:rsid w:val="00A9418B"/>
    <w:rsid w:val="00A945BF"/>
    <w:rsid w:val="00A95ACC"/>
    <w:rsid w:val="00AA2379"/>
    <w:rsid w:val="00AA2994"/>
    <w:rsid w:val="00AA34BB"/>
    <w:rsid w:val="00AA6404"/>
    <w:rsid w:val="00AA6851"/>
    <w:rsid w:val="00AA6A2E"/>
    <w:rsid w:val="00AA7EBE"/>
    <w:rsid w:val="00AB1D12"/>
    <w:rsid w:val="00AB1E98"/>
    <w:rsid w:val="00AB2616"/>
    <w:rsid w:val="00AB3293"/>
    <w:rsid w:val="00AB377C"/>
    <w:rsid w:val="00AB3FED"/>
    <w:rsid w:val="00AB466F"/>
    <w:rsid w:val="00AB5105"/>
    <w:rsid w:val="00AB5106"/>
    <w:rsid w:val="00AB6401"/>
    <w:rsid w:val="00AB6CFA"/>
    <w:rsid w:val="00AC05C1"/>
    <w:rsid w:val="00AC12A0"/>
    <w:rsid w:val="00AC1863"/>
    <w:rsid w:val="00AC33D3"/>
    <w:rsid w:val="00AC3406"/>
    <w:rsid w:val="00AC3C1C"/>
    <w:rsid w:val="00AC4012"/>
    <w:rsid w:val="00AC51A3"/>
    <w:rsid w:val="00AC5D92"/>
    <w:rsid w:val="00AC6EC1"/>
    <w:rsid w:val="00AC7BAF"/>
    <w:rsid w:val="00AC7FE7"/>
    <w:rsid w:val="00AD0B64"/>
    <w:rsid w:val="00AD126A"/>
    <w:rsid w:val="00AD137B"/>
    <w:rsid w:val="00AD2BD8"/>
    <w:rsid w:val="00AD36D5"/>
    <w:rsid w:val="00AD3AA2"/>
    <w:rsid w:val="00AD3EEF"/>
    <w:rsid w:val="00AD4797"/>
    <w:rsid w:val="00AD5DBF"/>
    <w:rsid w:val="00AD744F"/>
    <w:rsid w:val="00AD7824"/>
    <w:rsid w:val="00AD7EE7"/>
    <w:rsid w:val="00AE0275"/>
    <w:rsid w:val="00AE0ED9"/>
    <w:rsid w:val="00AE1D92"/>
    <w:rsid w:val="00AE1E98"/>
    <w:rsid w:val="00AE2003"/>
    <w:rsid w:val="00AE3470"/>
    <w:rsid w:val="00AE36D4"/>
    <w:rsid w:val="00AE3F0E"/>
    <w:rsid w:val="00AE4A96"/>
    <w:rsid w:val="00AE605C"/>
    <w:rsid w:val="00AE6662"/>
    <w:rsid w:val="00AE7C58"/>
    <w:rsid w:val="00AF00D5"/>
    <w:rsid w:val="00AF075C"/>
    <w:rsid w:val="00AF2266"/>
    <w:rsid w:val="00AF368A"/>
    <w:rsid w:val="00AF40CC"/>
    <w:rsid w:val="00AF435F"/>
    <w:rsid w:val="00AF44C3"/>
    <w:rsid w:val="00AF4C54"/>
    <w:rsid w:val="00AF511E"/>
    <w:rsid w:val="00AF5526"/>
    <w:rsid w:val="00AF60D6"/>
    <w:rsid w:val="00AF65BE"/>
    <w:rsid w:val="00AF6A76"/>
    <w:rsid w:val="00AF6AFF"/>
    <w:rsid w:val="00AF7511"/>
    <w:rsid w:val="00AF765D"/>
    <w:rsid w:val="00AF7F53"/>
    <w:rsid w:val="00B007CC"/>
    <w:rsid w:val="00B00C31"/>
    <w:rsid w:val="00B01857"/>
    <w:rsid w:val="00B01F44"/>
    <w:rsid w:val="00B024FC"/>
    <w:rsid w:val="00B07895"/>
    <w:rsid w:val="00B079A6"/>
    <w:rsid w:val="00B10676"/>
    <w:rsid w:val="00B1081F"/>
    <w:rsid w:val="00B10F15"/>
    <w:rsid w:val="00B11D22"/>
    <w:rsid w:val="00B12303"/>
    <w:rsid w:val="00B1261C"/>
    <w:rsid w:val="00B12F17"/>
    <w:rsid w:val="00B13E7F"/>
    <w:rsid w:val="00B159A7"/>
    <w:rsid w:val="00B16807"/>
    <w:rsid w:val="00B204DA"/>
    <w:rsid w:val="00B2116A"/>
    <w:rsid w:val="00B21949"/>
    <w:rsid w:val="00B22113"/>
    <w:rsid w:val="00B237AE"/>
    <w:rsid w:val="00B24173"/>
    <w:rsid w:val="00B2515D"/>
    <w:rsid w:val="00B25BC3"/>
    <w:rsid w:val="00B26754"/>
    <w:rsid w:val="00B27008"/>
    <w:rsid w:val="00B275ED"/>
    <w:rsid w:val="00B27B3D"/>
    <w:rsid w:val="00B3051D"/>
    <w:rsid w:val="00B31279"/>
    <w:rsid w:val="00B3207B"/>
    <w:rsid w:val="00B3241E"/>
    <w:rsid w:val="00B32F7B"/>
    <w:rsid w:val="00B3328C"/>
    <w:rsid w:val="00B34137"/>
    <w:rsid w:val="00B360D5"/>
    <w:rsid w:val="00B36688"/>
    <w:rsid w:val="00B36788"/>
    <w:rsid w:val="00B36F7D"/>
    <w:rsid w:val="00B36FD8"/>
    <w:rsid w:val="00B370F7"/>
    <w:rsid w:val="00B40A38"/>
    <w:rsid w:val="00B40EA6"/>
    <w:rsid w:val="00B40EB6"/>
    <w:rsid w:val="00B41304"/>
    <w:rsid w:val="00B414B8"/>
    <w:rsid w:val="00B420B0"/>
    <w:rsid w:val="00B4210D"/>
    <w:rsid w:val="00B43FE1"/>
    <w:rsid w:val="00B44432"/>
    <w:rsid w:val="00B4636E"/>
    <w:rsid w:val="00B46C05"/>
    <w:rsid w:val="00B50C0B"/>
    <w:rsid w:val="00B51255"/>
    <w:rsid w:val="00B51B7E"/>
    <w:rsid w:val="00B53C98"/>
    <w:rsid w:val="00B55DCA"/>
    <w:rsid w:val="00B56CF4"/>
    <w:rsid w:val="00B576C0"/>
    <w:rsid w:val="00B603D9"/>
    <w:rsid w:val="00B622EE"/>
    <w:rsid w:val="00B631D9"/>
    <w:rsid w:val="00B6426A"/>
    <w:rsid w:val="00B64767"/>
    <w:rsid w:val="00B65548"/>
    <w:rsid w:val="00B67028"/>
    <w:rsid w:val="00B6718E"/>
    <w:rsid w:val="00B6788F"/>
    <w:rsid w:val="00B70D9D"/>
    <w:rsid w:val="00B73679"/>
    <w:rsid w:val="00B743F4"/>
    <w:rsid w:val="00B75FE3"/>
    <w:rsid w:val="00B7603D"/>
    <w:rsid w:val="00B76917"/>
    <w:rsid w:val="00B76A44"/>
    <w:rsid w:val="00B7753F"/>
    <w:rsid w:val="00B77EB9"/>
    <w:rsid w:val="00B800D5"/>
    <w:rsid w:val="00B80109"/>
    <w:rsid w:val="00B81A6C"/>
    <w:rsid w:val="00B82D27"/>
    <w:rsid w:val="00B83863"/>
    <w:rsid w:val="00B83D30"/>
    <w:rsid w:val="00B83E75"/>
    <w:rsid w:val="00B849E3"/>
    <w:rsid w:val="00B84A01"/>
    <w:rsid w:val="00B85A15"/>
    <w:rsid w:val="00B860E2"/>
    <w:rsid w:val="00B86622"/>
    <w:rsid w:val="00B876C8"/>
    <w:rsid w:val="00B87AA3"/>
    <w:rsid w:val="00B9180B"/>
    <w:rsid w:val="00B924A9"/>
    <w:rsid w:val="00B932D9"/>
    <w:rsid w:val="00B944C3"/>
    <w:rsid w:val="00B947EB"/>
    <w:rsid w:val="00B950B4"/>
    <w:rsid w:val="00B95B73"/>
    <w:rsid w:val="00B964BE"/>
    <w:rsid w:val="00B96769"/>
    <w:rsid w:val="00B97FF4"/>
    <w:rsid w:val="00BA0216"/>
    <w:rsid w:val="00BA1453"/>
    <w:rsid w:val="00BA1E24"/>
    <w:rsid w:val="00BA396F"/>
    <w:rsid w:val="00BA4FAC"/>
    <w:rsid w:val="00BA55D9"/>
    <w:rsid w:val="00BA5C0B"/>
    <w:rsid w:val="00BA6507"/>
    <w:rsid w:val="00BA7A5C"/>
    <w:rsid w:val="00BB0141"/>
    <w:rsid w:val="00BB04A8"/>
    <w:rsid w:val="00BB1E34"/>
    <w:rsid w:val="00BB3342"/>
    <w:rsid w:val="00BB3A24"/>
    <w:rsid w:val="00BB537D"/>
    <w:rsid w:val="00BB79BA"/>
    <w:rsid w:val="00BC2F03"/>
    <w:rsid w:val="00BC3D64"/>
    <w:rsid w:val="00BC3EF7"/>
    <w:rsid w:val="00BC40C2"/>
    <w:rsid w:val="00BC47C5"/>
    <w:rsid w:val="00BC5834"/>
    <w:rsid w:val="00BC60DD"/>
    <w:rsid w:val="00BC734A"/>
    <w:rsid w:val="00BD1BF6"/>
    <w:rsid w:val="00BD2268"/>
    <w:rsid w:val="00BD2F7C"/>
    <w:rsid w:val="00BD450F"/>
    <w:rsid w:val="00BD46D2"/>
    <w:rsid w:val="00BD4767"/>
    <w:rsid w:val="00BD4856"/>
    <w:rsid w:val="00BD578C"/>
    <w:rsid w:val="00BD619A"/>
    <w:rsid w:val="00BD6AFF"/>
    <w:rsid w:val="00BE07BE"/>
    <w:rsid w:val="00BE1699"/>
    <w:rsid w:val="00BE27B0"/>
    <w:rsid w:val="00BE5EAA"/>
    <w:rsid w:val="00BE6504"/>
    <w:rsid w:val="00BE7386"/>
    <w:rsid w:val="00BE761B"/>
    <w:rsid w:val="00BF0CD6"/>
    <w:rsid w:val="00BF1A02"/>
    <w:rsid w:val="00BF292A"/>
    <w:rsid w:val="00BF2F30"/>
    <w:rsid w:val="00BF3247"/>
    <w:rsid w:val="00BF4951"/>
    <w:rsid w:val="00BF6192"/>
    <w:rsid w:val="00BF68CD"/>
    <w:rsid w:val="00BF7C5F"/>
    <w:rsid w:val="00C00C4E"/>
    <w:rsid w:val="00C01011"/>
    <w:rsid w:val="00C01226"/>
    <w:rsid w:val="00C04B1D"/>
    <w:rsid w:val="00C050B6"/>
    <w:rsid w:val="00C055AF"/>
    <w:rsid w:val="00C05749"/>
    <w:rsid w:val="00C057D1"/>
    <w:rsid w:val="00C05821"/>
    <w:rsid w:val="00C07B58"/>
    <w:rsid w:val="00C10553"/>
    <w:rsid w:val="00C1062F"/>
    <w:rsid w:val="00C11979"/>
    <w:rsid w:val="00C12E47"/>
    <w:rsid w:val="00C14CCE"/>
    <w:rsid w:val="00C15504"/>
    <w:rsid w:val="00C16EF6"/>
    <w:rsid w:val="00C17622"/>
    <w:rsid w:val="00C20401"/>
    <w:rsid w:val="00C204FB"/>
    <w:rsid w:val="00C206E6"/>
    <w:rsid w:val="00C20E1E"/>
    <w:rsid w:val="00C211AD"/>
    <w:rsid w:val="00C225AC"/>
    <w:rsid w:val="00C2265C"/>
    <w:rsid w:val="00C23CAC"/>
    <w:rsid w:val="00C24986"/>
    <w:rsid w:val="00C24F6C"/>
    <w:rsid w:val="00C30521"/>
    <w:rsid w:val="00C30E0C"/>
    <w:rsid w:val="00C31C3E"/>
    <w:rsid w:val="00C33317"/>
    <w:rsid w:val="00C33864"/>
    <w:rsid w:val="00C34F93"/>
    <w:rsid w:val="00C35EF2"/>
    <w:rsid w:val="00C36CA4"/>
    <w:rsid w:val="00C41053"/>
    <w:rsid w:val="00C414E9"/>
    <w:rsid w:val="00C416A7"/>
    <w:rsid w:val="00C416AE"/>
    <w:rsid w:val="00C42965"/>
    <w:rsid w:val="00C4356A"/>
    <w:rsid w:val="00C44932"/>
    <w:rsid w:val="00C47A3B"/>
    <w:rsid w:val="00C47DB4"/>
    <w:rsid w:val="00C50716"/>
    <w:rsid w:val="00C50D5C"/>
    <w:rsid w:val="00C51655"/>
    <w:rsid w:val="00C5277A"/>
    <w:rsid w:val="00C531DA"/>
    <w:rsid w:val="00C5323C"/>
    <w:rsid w:val="00C547C5"/>
    <w:rsid w:val="00C555AB"/>
    <w:rsid w:val="00C568DE"/>
    <w:rsid w:val="00C5764A"/>
    <w:rsid w:val="00C578FC"/>
    <w:rsid w:val="00C57C38"/>
    <w:rsid w:val="00C57D27"/>
    <w:rsid w:val="00C606D4"/>
    <w:rsid w:val="00C617EF"/>
    <w:rsid w:val="00C620A6"/>
    <w:rsid w:val="00C62F0C"/>
    <w:rsid w:val="00C639DD"/>
    <w:rsid w:val="00C6511E"/>
    <w:rsid w:val="00C65AFD"/>
    <w:rsid w:val="00C65C00"/>
    <w:rsid w:val="00C661CC"/>
    <w:rsid w:val="00C67CA0"/>
    <w:rsid w:val="00C70A77"/>
    <w:rsid w:val="00C70BD6"/>
    <w:rsid w:val="00C7142D"/>
    <w:rsid w:val="00C73C4A"/>
    <w:rsid w:val="00C7445F"/>
    <w:rsid w:val="00C778CC"/>
    <w:rsid w:val="00C77E07"/>
    <w:rsid w:val="00C801AF"/>
    <w:rsid w:val="00C80274"/>
    <w:rsid w:val="00C80425"/>
    <w:rsid w:val="00C82AF0"/>
    <w:rsid w:val="00C84A40"/>
    <w:rsid w:val="00C85909"/>
    <w:rsid w:val="00C86BA7"/>
    <w:rsid w:val="00C90787"/>
    <w:rsid w:val="00C9202E"/>
    <w:rsid w:val="00C92261"/>
    <w:rsid w:val="00C92731"/>
    <w:rsid w:val="00C92F3E"/>
    <w:rsid w:val="00C93BAE"/>
    <w:rsid w:val="00C9464D"/>
    <w:rsid w:val="00C95473"/>
    <w:rsid w:val="00C956C6"/>
    <w:rsid w:val="00C96D7C"/>
    <w:rsid w:val="00C97572"/>
    <w:rsid w:val="00C97DD2"/>
    <w:rsid w:val="00CA004E"/>
    <w:rsid w:val="00CA0136"/>
    <w:rsid w:val="00CA0D4A"/>
    <w:rsid w:val="00CA1434"/>
    <w:rsid w:val="00CA35F8"/>
    <w:rsid w:val="00CA3D99"/>
    <w:rsid w:val="00CA3EA1"/>
    <w:rsid w:val="00CA4484"/>
    <w:rsid w:val="00CA4D18"/>
    <w:rsid w:val="00CA522F"/>
    <w:rsid w:val="00CA5B19"/>
    <w:rsid w:val="00CA6985"/>
    <w:rsid w:val="00CA7370"/>
    <w:rsid w:val="00CA79DF"/>
    <w:rsid w:val="00CB1AEF"/>
    <w:rsid w:val="00CB1D32"/>
    <w:rsid w:val="00CB2E08"/>
    <w:rsid w:val="00CB4192"/>
    <w:rsid w:val="00CB4FDF"/>
    <w:rsid w:val="00CB5E0E"/>
    <w:rsid w:val="00CB60B4"/>
    <w:rsid w:val="00CB77A2"/>
    <w:rsid w:val="00CC0A1D"/>
    <w:rsid w:val="00CC0CC2"/>
    <w:rsid w:val="00CC13CE"/>
    <w:rsid w:val="00CC154C"/>
    <w:rsid w:val="00CC2D7E"/>
    <w:rsid w:val="00CC46D4"/>
    <w:rsid w:val="00CC5AF1"/>
    <w:rsid w:val="00CC61F7"/>
    <w:rsid w:val="00CC64F0"/>
    <w:rsid w:val="00CC67FB"/>
    <w:rsid w:val="00CC7511"/>
    <w:rsid w:val="00CC7ED6"/>
    <w:rsid w:val="00CD01BD"/>
    <w:rsid w:val="00CD0F47"/>
    <w:rsid w:val="00CD48B4"/>
    <w:rsid w:val="00CD4943"/>
    <w:rsid w:val="00CD4BEA"/>
    <w:rsid w:val="00CE161E"/>
    <w:rsid w:val="00CE1B2F"/>
    <w:rsid w:val="00CE4D83"/>
    <w:rsid w:val="00CE5AA0"/>
    <w:rsid w:val="00CE5D15"/>
    <w:rsid w:val="00CE73B4"/>
    <w:rsid w:val="00CE79F0"/>
    <w:rsid w:val="00CE7C9B"/>
    <w:rsid w:val="00CE7E1B"/>
    <w:rsid w:val="00CF1290"/>
    <w:rsid w:val="00CF2005"/>
    <w:rsid w:val="00CF2856"/>
    <w:rsid w:val="00CF28A4"/>
    <w:rsid w:val="00CF3704"/>
    <w:rsid w:val="00CF38F5"/>
    <w:rsid w:val="00CF64BA"/>
    <w:rsid w:val="00CF66B2"/>
    <w:rsid w:val="00CF6C3F"/>
    <w:rsid w:val="00D01037"/>
    <w:rsid w:val="00D01276"/>
    <w:rsid w:val="00D02803"/>
    <w:rsid w:val="00D05251"/>
    <w:rsid w:val="00D05428"/>
    <w:rsid w:val="00D05935"/>
    <w:rsid w:val="00D05B52"/>
    <w:rsid w:val="00D06177"/>
    <w:rsid w:val="00D06887"/>
    <w:rsid w:val="00D06C62"/>
    <w:rsid w:val="00D0763A"/>
    <w:rsid w:val="00D11C4D"/>
    <w:rsid w:val="00D1304A"/>
    <w:rsid w:val="00D13644"/>
    <w:rsid w:val="00D14446"/>
    <w:rsid w:val="00D14A42"/>
    <w:rsid w:val="00D15D01"/>
    <w:rsid w:val="00D17B96"/>
    <w:rsid w:val="00D17D35"/>
    <w:rsid w:val="00D207D4"/>
    <w:rsid w:val="00D21000"/>
    <w:rsid w:val="00D23906"/>
    <w:rsid w:val="00D23F5A"/>
    <w:rsid w:val="00D241E4"/>
    <w:rsid w:val="00D241F5"/>
    <w:rsid w:val="00D242DA"/>
    <w:rsid w:val="00D24C87"/>
    <w:rsid w:val="00D25277"/>
    <w:rsid w:val="00D2599C"/>
    <w:rsid w:val="00D2670A"/>
    <w:rsid w:val="00D26F45"/>
    <w:rsid w:val="00D2780E"/>
    <w:rsid w:val="00D27CA3"/>
    <w:rsid w:val="00D30251"/>
    <w:rsid w:val="00D32431"/>
    <w:rsid w:val="00D32CA1"/>
    <w:rsid w:val="00D36AB2"/>
    <w:rsid w:val="00D37A25"/>
    <w:rsid w:val="00D414FB"/>
    <w:rsid w:val="00D42505"/>
    <w:rsid w:val="00D43491"/>
    <w:rsid w:val="00D44614"/>
    <w:rsid w:val="00D47136"/>
    <w:rsid w:val="00D471A3"/>
    <w:rsid w:val="00D50819"/>
    <w:rsid w:val="00D5160E"/>
    <w:rsid w:val="00D525B3"/>
    <w:rsid w:val="00D52700"/>
    <w:rsid w:val="00D533E4"/>
    <w:rsid w:val="00D564D3"/>
    <w:rsid w:val="00D576DD"/>
    <w:rsid w:val="00D57BC5"/>
    <w:rsid w:val="00D61F15"/>
    <w:rsid w:val="00D62B44"/>
    <w:rsid w:val="00D63052"/>
    <w:rsid w:val="00D631D6"/>
    <w:rsid w:val="00D63400"/>
    <w:rsid w:val="00D634B8"/>
    <w:rsid w:val="00D639AA"/>
    <w:rsid w:val="00D63AF4"/>
    <w:rsid w:val="00D6472A"/>
    <w:rsid w:val="00D6514B"/>
    <w:rsid w:val="00D659A4"/>
    <w:rsid w:val="00D65D83"/>
    <w:rsid w:val="00D664EB"/>
    <w:rsid w:val="00D66F6A"/>
    <w:rsid w:val="00D676C1"/>
    <w:rsid w:val="00D67932"/>
    <w:rsid w:val="00D67C2C"/>
    <w:rsid w:val="00D67CB5"/>
    <w:rsid w:val="00D67D27"/>
    <w:rsid w:val="00D704F1"/>
    <w:rsid w:val="00D709F1"/>
    <w:rsid w:val="00D72690"/>
    <w:rsid w:val="00D727D8"/>
    <w:rsid w:val="00D74E5F"/>
    <w:rsid w:val="00D76CD9"/>
    <w:rsid w:val="00D77032"/>
    <w:rsid w:val="00D80347"/>
    <w:rsid w:val="00D80570"/>
    <w:rsid w:val="00D8058F"/>
    <w:rsid w:val="00D80DC1"/>
    <w:rsid w:val="00D816F5"/>
    <w:rsid w:val="00D81A7B"/>
    <w:rsid w:val="00D83302"/>
    <w:rsid w:val="00D83DD2"/>
    <w:rsid w:val="00D83DE8"/>
    <w:rsid w:val="00D85078"/>
    <w:rsid w:val="00D86328"/>
    <w:rsid w:val="00D86364"/>
    <w:rsid w:val="00D86477"/>
    <w:rsid w:val="00D86C27"/>
    <w:rsid w:val="00D871D3"/>
    <w:rsid w:val="00D8791A"/>
    <w:rsid w:val="00D905D6"/>
    <w:rsid w:val="00D908D1"/>
    <w:rsid w:val="00D908DD"/>
    <w:rsid w:val="00D90C3E"/>
    <w:rsid w:val="00D9287B"/>
    <w:rsid w:val="00D9362D"/>
    <w:rsid w:val="00D9430C"/>
    <w:rsid w:val="00D9446F"/>
    <w:rsid w:val="00D95632"/>
    <w:rsid w:val="00D97F01"/>
    <w:rsid w:val="00DA0256"/>
    <w:rsid w:val="00DA1661"/>
    <w:rsid w:val="00DA30FD"/>
    <w:rsid w:val="00DA448A"/>
    <w:rsid w:val="00DA4C10"/>
    <w:rsid w:val="00DA56D3"/>
    <w:rsid w:val="00DA696A"/>
    <w:rsid w:val="00DA6DE6"/>
    <w:rsid w:val="00DA7316"/>
    <w:rsid w:val="00DB03F3"/>
    <w:rsid w:val="00DB2855"/>
    <w:rsid w:val="00DB39E2"/>
    <w:rsid w:val="00DB3F16"/>
    <w:rsid w:val="00DB6B46"/>
    <w:rsid w:val="00DB70EA"/>
    <w:rsid w:val="00DC0FAC"/>
    <w:rsid w:val="00DC2502"/>
    <w:rsid w:val="00DC36A3"/>
    <w:rsid w:val="00DC4169"/>
    <w:rsid w:val="00DC4F35"/>
    <w:rsid w:val="00DC6062"/>
    <w:rsid w:val="00DC6AE5"/>
    <w:rsid w:val="00DC70D1"/>
    <w:rsid w:val="00DC730F"/>
    <w:rsid w:val="00DC7A67"/>
    <w:rsid w:val="00DD04FD"/>
    <w:rsid w:val="00DD107A"/>
    <w:rsid w:val="00DD174A"/>
    <w:rsid w:val="00DD1EF9"/>
    <w:rsid w:val="00DD3B7D"/>
    <w:rsid w:val="00DD4F4C"/>
    <w:rsid w:val="00DD5630"/>
    <w:rsid w:val="00DD5674"/>
    <w:rsid w:val="00DD5EA2"/>
    <w:rsid w:val="00DD5F27"/>
    <w:rsid w:val="00DD5FF4"/>
    <w:rsid w:val="00DD663F"/>
    <w:rsid w:val="00DD68D9"/>
    <w:rsid w:val="00DD7C6D"/>
    <w:rsid w:val="00DE1C97"/>
    <w:rsid w:val="00DE3260"/>
    <w:rsid w:val="00DE3DF5"/>
    <w:rsid w:val="00DE4131"/>
    <w:rsid w:val="00DE4CB7"/>
    <w:rsid w:val="00DE687F"/>
    <w:rsid w:val="00DE7530"/>
    <w:rsid w:val="00DE773F"/>
    <w:rsid w:val="00DE77B5"/>
    <w:rsid w:val="00DE7DF4"/>
    <w:rsid w:val="00DF0002"/>
    <w:rsid w:val="00DF041E"/>
    <w:rsid w:val="00DF08E4"/>
    <w:rsid w:val="00DF2D27"/>
    <w:rsid w:val="00DF60DB"/>
    <w:rsid w:val="00DF6FF9"/>
    <w:rsid w:val="00DF701D"/>
    <w:rsid w:val="00E0027B"/>
    <w:rsid w:val="00E0063D"/>
    <w:rsid w:val="00E00E15"/>
    <w:rsid w:val="00E021AE"/>
    <w:rsid w:val="00E032EA"/>
    <w:rsid w:val="00E03EDF"/>
    <w:rsid w:val="00E041A4"/>
    <w:rsid w:val="00E04A6D"/>
    <w:rsid w:val="00E05F5B"/>
    <w:rsid w:val="00E061DB"/>
    <w:rsid w:val="00E07E33"/>
    <w:rsid w:val="00E10D07"/>
    <w:rsid w:val="00E1214B"/>
    <w:rsid w:val="00E12355"/>
    <w:rsid w:val="00E12436"/>
    <w:rsid w:val="00E12B78"/>
    <w:rsid w:val="00E12FE8"/>
    <w:rsid w:val="00E1370A"/>
    <w:rsid w:val="00E1465B"/>
    <w:rsid w:val="00E14897"/>
    <w:rsid w:val="00E14B96"/>
    <w:rsid w:val="00E14E1A"/>
    <w:rsid w:val="00E150C4"/>
    <w:rsid w:val="00E15DA1"/>
    <w:rsid w:val="00E160E4"/>
    <w:rsid w:val="00E174D7"/>
    <w:rsid w:val="00E206DA"/>
    <w:rsid w:val="00E209D7"/>
    <w:rsid w:val="00E20A72"/>
    <w:rsid w:val="00E2154B"/>
    <w:rsid w:val="00E22087"/>
    <w:rsid w:val="00E22F55"/>
    <w:rsid w:val="00E241A2"/>
    <w:rsid w:val="00E24690"/>
    <w:rsid w:val="00E248D8"/>
    <w:rsid w:val="00E24930"/>
    <w:rsid w:val="00E25C85"/>
    <w:rsid w:val="00E30B4A"/>
    <w:rsid w:val="00E312F5"/>
    <w:rsid w:val="00E34F42"/>
    <w:rsid w:val="00E35902"/>
    <w:rsid w:val="00E366E5"/>
    <w:rsid w:val="00E36D9A"/>
    <w:rsid w:val="00E373B7"/>
    <w:rsid w:val="00E40BCC"/>
    <w:rsid w:val="00E41831"/>
    <w:rsid w:val="00E41847"/>
    <w:rsid w:val="00E41C0E"/>
    <w:rsid w:val="00E421D6"/>
    <w:rsid w:val="00E422F7"/>
    <w:rsid w:val="00E434EC"/>
    <w:rsid w:val="00E436B9"/>
    <w:rsid w:val="00E448E9"/>
    <w:rsid w:val="00E44E10"/>
    <w:rsid w:val="00E44E67"/>
    <w:rsid w:val="00E451D6"/>
    <w:rsid w:val="00E46F01"/>
    <w:rsid w:val="00E50D44"/>
    <w:rsid w:val="00E52FA1"/>
    <w:rsid w:val="00E53957"/>
    <w:rsid w:val="00E54414"/>
    <w:rsid w:val="00E54869"/>
    <w:rsid w:val="00E604B1"/>
    <w:rsid w:val="00E63BA4"/>
    <w:rsid w:val="00E63FD3"/>
    <w:rsid w:val="00E6462D"/>
    <w:rsid w:val="00E656E4"/>
    <w:rsid w:val="00E66AA9"/>
    <w:rsid w:val="00E66B8B"/>
    <w:rsid w:val="00E67361"/>
    <w:rsid w:val="00E675E5"/>
    <w:rsid w:val="00E709C2"/>
    <w:rsid w:val="00E714C8"/>
    <w:rsid w:val="00E73BB5"/>
    <w:rsid w:val="00E742D4"/>
    <w:rsid w:val="00E74ADF"/>
    <w:rsid w:val="00E74B3A"/>
    <w:rsid w:val="00E75145"/>
    <w:rsid w:val="00E75642"/>
    <w:rsid w:val="00E7610F"/>
    <w:rsid w:val="00E76FEF"/>
    <w:rsid w:val="00E80565"/>
    <w:rsid w:val="00E818CB"/>
    <w:rsid w:val="00E8190C"/>
    <w:rsid w:val="00E81D44"/>
    <w:rsid w:val="00E84B87"/>
    <w:rsid w:val="00E8521D"/>
    <w:rsid w:val="00E85576"/>
    <w:rsid w:val="00E85AAE"/>
    <w:rsid w:val="00E85CD6"/>
    <w:rsid w:val="00E869D8"/>
    <w:rsid w:val="00E87445"/>
    <w:rsid w:val="00E878AC"/>
    <w:rsid w:val="00E90980"/>
    <w:rsid w:val="00E90A7B"/>
    <w:rsid w:val="00E918E1"/>
    <w:rsid w:val="00E92653"/>
    <w:rsid w:val="00E93246"/>
    <w:rsid w:val="00E9451D"/>
    <w:rsid w:val="00E949AE"/>
    <w:rsid w:val="00E95ED3"/>
    <w:rsid w:val="00E95F9F"/>
    <w:rsid w:val="00E96796"/>
    <w:rsid w:val="00E976F7"/>
    <w:rsid w:val="00EA0D1E"/>
    <w:rsid w:val="00EA0F70"/>
    <w:rsid w:val="00EA2CCB"/>
    <w:rsid w:val="00EA2DA2"/>
    <w:rsid w:val="00EA40E3"/>
    <w:rsid w:val="00EA439C"/>
    <w:rsid w:val="00EA4635"/>
    <w:rsid w:val="00EA62B6"/>
    <w:rsid w:val="00EA7BB9"/>
    <w:rsid w:val="00EB0C23"/>
    <w:rsid w:val="00EB1375"/>
    <w:rsid w:val="00EB1DEF"/>
    <w:rsid w:val="00EB41A1"/>
    <w:rsid w:val="00EB5A71"/>
    <w:rsid w:val="00EB606C"/>
    <w:rsid w:val="00EC17B1"/>
    <w:rsid w:val="00EC19B7"/>
    <w:rsid w:val="00EC2903"/>
    <w:rsid w:val="00EC2E7D"/>
    <w:rsid w:val="00EC4E81"/>
    <w:rsid w:val="00EC5B52"/>
    <w:rsid w:val="00EC6B88"/>
    <w:rsid w:val="00ED0113"/>
    <w:rsid w:val="00ED0BFC"/>
    <w:rsid w:val="00ED3110"/>
    <w:rsid w:val="00ED3B68"/>
    <w:rsid w:val="00ED50A2"/>
    <w:rsid w:val="00ED53B4"/>
    <w:rsid w:val="00ED7C49"/>
    <w:rsid w:val="00ED7D00"/>
    <w:rsid w:val="00EE0253"/>
    <w:rsid w:val="00EE0B30"/>
    <w:rsid w:val="00EE14E5"/>
    <w:rsid w:val="00EE2146"/>
    <w:rsid w:val="00EE2D79"/>
    <w:rsid w:val="00EE3271"/>
    <w:rsid w:val="00EE36FE"/>
    <w:rsid w:val="00EE3FDC"/>
    <w:rsid w:val="00EE4BB4"/>
    <w:rsid w:val="00EE5022"/>
    <w:rsid w:val="00EE6203"/>
    <w:rsid w:val="00EE6276"/>
    <w:rsid w:val="00EE6FBF"/>
    <w:rsid w:val="00EE7341"/>
    <w:rsid w:val="00EE7E9E"/>
    <w:rsid w:val="00EF042A"/>
    <w:rsid w:val="00EF0EEE"/>
    <w:rsid w:val="00EF1788"/>
    <w:rsid w:val="00EF3EC4"/>
    <w:rsid w:val="00EF4612"/>
    <w:rsid w:val="00EF6C3F"/>
    <w:rsid w:val="00EF72C9"/>
    <w:rsid w:val="00EF769B"/>
    <w:rsid w:val="00EF7AAA"/>
    <w:rsid w:val="00EF7BFE"/>
    <w:rsid w:val="00F00A34"/>
    <w:rsid w:val="00F00BBA"/>
    <w:rsid w:val="00F00DDF"/>
    <w:rsid w:val="00F01E72"/>
    <w:rsid w:val="00F03105"/>
    <w:rsid w:val="00F07DCC"/>
    <w:rsid w:val="00F10325"/>
    <w:rsid w:val="00F1036F"/>
    <w:rsid w:val="00F10488"/>
    <w:rsid w:val="00F10E93"/>
    <w:rsid w:val="00F11A3C"/>
    <w:rsid w:val="00F128DC"/>
    <w:rsid w:val="00F148CD"/>
    <w:rsid w:val="00F14A71"/>
    <w:rsid w:val="00F14C08"/>
    <w:rsid w:val="00F15565"/>
    <w:rsid w:val="00F15A3A"/>
    <w:rsid w:val="00F1631F"/>
    <w:rsid w:val="00F173EF"/>
    <w:rsid w:val="00F20C37"/>
    <w:rsid w:val="00F21222"/>
    <w:rsid w:val="00F22744"/>
    <w:rsid w:val="00F2282C"/>
    <w:rsid w:val="00F23855"/>
    <w:rsid w:val="00F2421A"/>
    <w:rsid w:val="00F259AD"/>
    <w:rsid w:val="00F25E42"/>
    <w:rsid w:val="00F27138"/>
    <w:rsid w:val="00F27468"/>
    <w:rsid w:val="00F27B5A"/>
    <w:rsid w:val="00F3357B"/>
    <w:rsid w:val="00F33F1B"/>
    <w:rsid w:val="00F3595B"/>
    <w:rsid w:val="00F36322"/>
    <w:rsid w:val="00F3651B"/>
    <w:rsid w:val="00F36EBD"/>
    <w:rsid w:val="00F37554"/>
    <w:rsid w:val="00F40E90"/>
    <w:rsid w:val="00F42AAD"/>
    <w:rsid w:val="00F439CE"/>
    <w:rsid w:val="00F43CD5"/>
    <w:rsid w:val="00F442DF"/>
    <w:rsid w:val="00F45987"/>
    <w:rsid w:val="00F468E9"/>
    <w:rsid w:val="00F474D6"/>
    <w:rsid w:val="00F479B7"/>
    <w:rsid w:val="00F479ED"/>
    <w:rsid w:val="00F50815"/>
    <w:rsid w:val="00F523E4"/>
    <w:rsid w:val="00F57572"/>
    <w:rsid w:val="00F60601"/>
    <w:rsid w:val="00F60A97"/>
    <w:rsid w:val="00F60D57"/>
    <w:rsid w:val="00F61CEE"/>
    <w:rsid w:val="00F62098"/>
    <w:rsid w:val="00F63246"/>
    <w:rsid w:val="00F65B27"/>
    <w:rsid w:val="00F6607A"/>
    <w:rsid w:val="00F66093"/>
    <w:rsid w:val="00F70101"/>
    <w:rsid w:val="00F73B59"/>
    <w:rsid w:val="00F74962"/>
    <w:rsid w:val="00F766FA"/>
    <w:rsid w:val="00F77784"/>
    <w:rsid w:val="00F7782E"/>
    <w:rsid w:val="00F779FD"/>
    <w:rsid w:val="00F80657"/>
    <w:rsid w:val="00F81EDD"/>
    <w:rsid w:val="00F82294"/>
    <w:rsid w:val="00F822CA"/>
    <w:rsid w:val="00F82728"/>
    <w:rsid w:val="00F83AC6"/>
    <w:rsid w:val="00F83BFE"/>
    <w:rsid w:val="00F849B8"/>
    <w:rsid w:val="00F84A69"/>
    <w:rsid w:val="00F85BDD"/>
    <w:rsid w:val="00F85C6D"/>
    <w:rsid w:val="00F865D7"/>
    <w:rsid w:val="00F86795"/>
    <w:rsid w:val="00F876F0"/>
    <w:rsid w:val="00F912D2"/>
    <w:rsid w:val="00F918A8"/>
    <w:rsid w:val="00F923BF"/>
    <w:rsid w:val="00F92844"/>
    <w:rsid w:val="00F9284B"/>
    <w:rsid w:val="00F92C33"/>
    <w:rsid w:val="00F9351B"/>
    <w:rsid w:val="00F942D0"/>
    <w:rsid w:val="00F9685C"/>
    <w:rsid w:val="00F96D59"/>
    <w:rsid w:val="00F96E2E"/>
    <w:rsid w:val="00F9720B"/>
    <w:rsid w:val="00F97593"/>
    <w:rsid w:val="00FA0595"/>
    <w:rsid w:val="00FA1304"/>
    <w:rsid w:val="00FA1574"/>
    <w:rsid w:val="00FA174E"/>
    <w:rsid w:val="00FA2316"/>
    <w:rsid w:val="00FA2C92"/>
    <w:rsid w:val="00FA35AA"/>
    <w:rsid w:val="00FA36B1"/>
    <w:rsid w:val="00FA4811"/>
    <w:rsid w:val="00FA495D"/>
    <w:rsid w:val="00FA49D1"/>
    <w:rsid w:val="00FA4C41"/>
    <w:rsid w:val="00FA4FA8"/>
    <w:rsid w:val="00FA6925"/>
    <w:rsid w:val="00FA6E2D"/>
    <w:rsid w:val="00FA7EB8"/>
    <w:rsid w:val="00FB0219"/>
    <w:rsid w:val="00FB02EF"/>
    <w:rsid w:val="00FB09C2"/>
    <w:rsid w:val="00FB1938"/>
    <w:rsid w:val="00FB2FFF"/>
    <w:rsid w:val="00FB35FC"/>
    <w:rsid w:val="00FB3628"/>
    <w:rsid w:val="00FB4BD3"/>
    <w:rsid w:val="00FB5677"/>
    <w:rsid w:val="00FB5B9F"/>
    <w:rsid w:val="00FB5C7A"/>
    <w:rsid w:val="00FB6568"/>
    <w:rsid w:val="00FC018E"/>
    <w:rsid w:val="00FC224C"/>
    <w:rsid w:val="00FC28A6"/>
    <w:rsid w:val="00FC29E5"/>
    <w:rsid w:val="00FC2D98"/>
    <w:rsid w:val="00FC35ED"/>
    <w:rsid w:val="00FC4990"/>
    <w:rsid w:val="00FC739C"/>
    <w:rsid w:val="00FD0364"/>
    <w:rsid w:val="00FD103E"/>
    <w:rsid w:val="00FD1B5B"/>
    <w:rsid w:val="00FD2719"/>
    <w:rsid w:val="00FD337F"/>
    <w:rsid w:val="00FD371B"/>
    <w:rsid w:val="00FD3A65"/>
    <w:rsid w:val="00FD3E58"/>
    <w:rsid w:val="00FD3F69"/>
    <w:rsid w:val="00FD4BD5"/>
    <w:rsid w:val="00FD5382"/>
    <w:rsid w:val="00FD6111"/>
    <w:rsid w:val="00FD684F"/>
    <w:rsid w:val="00FD73C5"/>
    <w:rsid w:val="00FD7450"/>
    <w:rsid w:val="00FE0075"/>
    <w:rsid w:val="00FE0249"/>
    <w:rsid w:val="00FE0BAE"/>
    <w:rsid w:val="00FE3BB6"/>
    <w:rsid w:val="00FE40B8"/>
    <w:rsid w:val="00FE5155"/>
    <w:rsid w:val="00FE57A9"/>
    <w:rsid w:val="00FE5833"/>
    <w:rsid w:val="00FE6DDC"/>
    <w:rsid w:val="00FE6E8A"/>
    <w:rsid w:val="00FE70F2"/>
    <w:rsid w:val="00FE72D2"/>
    <w:rsid w:val="00FE7B73"/>
    <w:rsid w:val="00FF1131"/>
    <w:rsid w:val="00FF2879"/>
    <w:rsid w:val="00FF2D2A"/>
    <w:rsid w:val="00FF2FD7"/>
    <w:rsid w:val="00FF30B1"/>
    <w:rsid w:val="00FF3B33"/>
    <w:rsid w:val="00FF6EAF"/>
    <w:rsid w:val="00FF7053"/>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6BCD185"/>
  <w14:defaultImageDpi w14:val="330"/>
  <w15:docId w15:val="{BE4473E3-31BE-4E0D-A3A7-512AB53545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F36322"/>
    <w:pPr>
      <w:widowControl w:val="0"/>
      <w:jc w:val="both"/>
    </w:pPr>
  </w:style>
  <w:style w:type="paragraph" w:styleId="1">
    <w:name w:val="heading 1"/>
    <w:basedOn w:val="a"/>
    <w:next w:val="a"/>
    <w:link w:val="1Char"/>
    <w:uiPriority w:val="9"/>
    <w:qFormat/>
    <w:rsid w:val="007B6760"/>
    <w:pPr>
      <w:keepNext/>
      <w:keepLines/>
      <w:spacing w:before="340" w:after="330" w:line="578" w:lineRule="auto"/>
      <w:outlineLvl w:val="0"/>
    </w:pPr>
    <w:rPr>
      <w:b/>
      <w:bCs/>
      <w:kern w:val="44"/>
      <w:sz w:val="44"/>
      <w:szCs w:val="44"/>
    </w:rPr>
  </w:style>
  <w:style w:type="paragraph" w:styleId="2">
    <w:name w:val="heading 2"/>
    <w:basedOn w:val="a"/>
    <w:next w:val="a"/>
    <w:link w:val="2Char"/>
    <w:uiPriority w:val="9"/>
    <w:unhideWhenUsed/>
    <w:qFormat/>
    <w:rsid w:val="00A1025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Char"/>
    <w:uiPriority w:val="9"/>
    <w:unhideWhenUsed/>
    <w:qFormat/>
    <w:rsid w:val="00350553"/>
    <w:pPr>
      <w:keepNext/>
      <w:keepLines/>
      <w:spacing w:before="260" w:after="260" w:line="416" w:lineRule="auto"/>
      <w:outlineLvl w:val="2"/>
    </w:pPr>
    <w:rPr>
      <w:b/>
      <w:bCs/>
      <w:sz w:val="32"/>
      <w:szCs w:val="32"/>
    </w:rPr>
  </w:style>
  <w:style w:type="paragraph" w:styleId="4">
    <w:name w:val="heading 4"/>
    <w:basedOn w:val="a"/>
    <w:next w:val="a"/>
    <w:link w:val="4Char"/>
    <w:uiPriority w:val="9"/>
    <w:unhideWhenUsed/>
    <w:qFormat/>
    <w:rsid w:val="00F439CE"/>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Char">
    <w:name w:val="标题 1 Char"/>
    <w:basedOn w:val="a0"/>
    <w:link w:val="1"/>
    <w:uiPriority w:val="9"/>
    <w:rsid w:val="007B6760"/>
    <w:rPr>
      <w:b/>
      <w:bCs/>
      <w:kern w:val="44"/>
      <w:sz w:val="44"/>
      <w:szCs w:val="44"/>
    </w:rPr>
  </w:style>
  <w:style w:type="character" w:customStyle="1" w:styleId="2Char">
    <w:name w:val="标题 2 Char"/>
    <w:basedOn w:val="a0"/>
    <w:link w:val="2"/>
    <w:uiPriority w:val="9"/>
    <w:rsid w:val="00A10253"/>
    <w:rPr>
      <w:rFonts w:asciiTheme="majorHAnsi" w:eastAsiaTheme="majorEastAsia" w:hAnsiTheme="majorHAnsi" w:cstheme="majorBidi"/>
      <w:b/>
      <w:bCs/>
      <w:sz w:val="32"/>
      <w:szCs w:val="32"/>
    </w:rPr>
  </w:style>
  <w:style w:type="character" w:styleId="a3">
    <w:name w:val="Hyperlink"/>
    <w:basedOn w:val="a0"/>
    <w:uiPriority w:val="99"/>
    <w:unhideWhenUsed/>
    <w:rsid w:val="00EE0253"/>
    <w:rPr>
      <w:color w:val="0000FF" w:themeColor="hyperlink"/>
      <w:u w:val="single"/>
    </w:rPr>
  </w:style>
  <w:style w:type="paragraph" w:styleId="a4">
    <w:name w:val="Balloon Text"/>
    <w:basedOn w:val="a"/>
    <w:link w:val="Char"/>
    <w:uiPriority w:val="99"/>
    <w:semiHidden/>
    <w:unhideWhenUsed/>
    <w:rsid w:val="00106D4A"/>
    <w:pPr>
      <w:jc w:val="left"/>
    </w:pPr>
    <w:rPr>
      <w:rFonts w:ascii="Tahoma" w:eastAsia="Heiti SC Light" w:hAnsi="Tahoma" w:cs="Tahoma"/>
      <w:sz w:val="16"/>
      <w:szCs w:val="18"/>
    </w:rPr>
  </w:style>
  <w:style w:type="character" w:customStyle="1" w:styleId="Char">
    <w:name w:val="批注框文本 Char"/>
    <w:basedOn w:val="a0"/>
    <w:link w:val="a4"/>
    <w:uiPriority w:val="99"/>
    <w:semiHidden/>
    <w:rsid w:val="00106D4A"/>
    <w:rPr>
      <w:rFonts w:ascii="Tahoma" w:eastAsia="Heiti SC Light" w:hAnsi="Tahoma" w:cs="Tahoma"/>
      <w:sz w:val="16"/>
      <w:szCs w:val="18"/>
    </w:rPr>
  </w:style>
  <w:style w:type="paragraph" w:styleId="a5">
    <w:name w:val="List Paragraph"/>
    <w:basedOn w:val="a"/>
    <w:uiPriority w:val="34"/>
    <w:qFormat/>
    <w:rsid w:val="003D149B"/>
    <w:pPr>
      <w:ind w:firstLineChars="200" w:firstLine="420"/>
    </w:pPr>
  </w:style>
  <w:style w:type="character" w:customStyle="1" w:styleId="3Char">
    <w:name w:val="标题 3 Char"/>
    <w:basedOn w:val="a0"/>
    <w:link w:val="3"/>
    <w:uiPriority w:val="9"/>
    <w:rsid w:val="00350553"/>
    <w:rPr>
      <w:b/>
      <w:bCs/>
      <w:sz w:val="32"/>
      <w:szCs w:val="32"/>
    </w:rPr>
  </w:style>
  <w:style w:type="paragraph" w:styleId="a6">
    <w:name w:val="Document Map"/>
    <w:basedOn w:val="a"/>
    <w:link w:val="Char0"/>
    <w:uiPriority w:val="99"/>
    <w:semiHidden/>
    <w:unhideWhenUsed/>
    <w:rsid w:val="00034607"/>
    <w:rPr>
      <w:rFonts w:ascii="Heiti SC Light" w:eastAsia="Heiti SC Light"/>
    </w:rPr>
  </w:style>
  <w:style w:type="character" w:customStyle="1" w:styleId="Char0">
    <w:name w:val="文档结构图 Char"/>
    <w:basedOn w:val="a0"/>
    <w:link w:val="a6"/>
    <w:uiPriority w:val="99"/>
    <w:semiHidden/>
    <w:rsid w:val="00034607"/>
    <w:rPr>
      <w:rFonts w:ascii="Heiti SC Light" w:eastAsia="Heiti SC Light"/>
    </w:rPr>
  </w:style>
  <w:style w:type="character" w:customStyle="1" w:styleId="4Char">
    <w:name w:val="标题 4 Char"/>
    <w:basedOn w:val="a0"/>
    <w:link w:val="4"/>
    <w:uiPriority w:val="9"/>
    <w:rsid w:val="00F439CE"/>
    <w:rPr>
      <w:rFonts w:asciiTheme="majorHAnsi" w:eastAsiaTheme="majorEastAsia" w:hAnsiTheme="majorHAnsi" w:cstheme="majorBidi"/>
      <w:b/>
      <w:bCs/>
      <w:sz w:val="28"/>
      <w:szCs w:val="28"/>
    </w:rPr>
  </w:style>
  <w:style w:type="character" w:styleId="a7">
    <w:name w:val="Placeholder Text"/>
    <w:basedOn w:val="a0"/>
    <w:uiPriority w:val="99"/>
    <w:semiHidden/>
    <w:rsid w:val="006A37B8"/>
    <w:rPr>
      <w:color w:val="808080"/>
    </w:rPr>
  </w:style>
  <w:style w:type="paragraph" w:styleId="a8">
    <w:name w:val="header"/>
    <w:basedOn w:val="a"/>
    <w:link w:val="Char1"/>
    <w:uiPriority w:val="99"/>
    <w:unhideWhenUsed/>
    <w:rsid w:val="00A86107"/>
    <w:pPr>
      <w:pBdr>
        <w:bottom w:val="single" w:sz="6" w:space="1" w:color="auto"/>
      </w:pBdr>
      <w:tabs>
        <w:tab w:val="center" w:pos="4153"/>
        <w:tab w:val="right" w:pos="8306"/>
      </w:tabs>
      <w:snapToGrid w:val="0"/>
      <w:jc w:val="center"/>
    </w:pPr>
    <w:rPr>
      <w:sz w:val="18"/>
      <w:szCs w:val="18"/>
    </w:rPr>
  </w:style>
  <w:style w:type="character" w:customStyle="1" w:styleId="Char1">
    <w:name w:val="页眉 Char"/>
    <w:basedOn w:val="a0"/>
    <w:link w:val="a8"/>
    <w:uiPriority w:val="99"/>
    <w:rsid w:val="00A86107"/>
    <w:rPr>
      <w:sz w:val="18"/>
      <w:szCs w:val="18"/>
    </w:rPr>
  </w:style>
  <w:style w:type="paragraph" w:styleId="a9">
    <w:name w:val="footer"/>
    <w:basedOn w:val="a"/>
    <w:link w:val="Char2"/>
    <w:uiPriority w:val="99"/>
    <w:unhideWhenUsed/>
    <w:rsid w:val="00F36322"/>
    <w:pPr>
      <w:tabs>
        <w:tab w:val="center" w:pos="4153"/>
        <w:tab w:val="right" w:pos="8306"/>
      </w:tabs>
      <w:snapToGrid w:val="0"/>
      <w:jc w:val="left"/>
    </w:pPr>
    <w:rPr>
      <w:rFonts w:ascii="Times New Roman" w:hAnsi="Times New Roman"/>
      <w:szCs w:val="18"/>
    </w:rPr>
  </w:style>
  <w:style w:type="character" w:customStyle="1" w:styleId="Char2">
    <w:name w:val="页脚 Char"/>
    <w:basedOn w:val="a0"/>
    <w:link w:val="a9"/>
    <w:uiPriority w:val="99"/>
    <w:rsid w:val="00F36322"/>
    <w:rPr>
      <w:rFonts w:ascii="Times New Roman" w:hAnsi="Times New Roman"/>
      <w:szCs w:val="18"/>
    </w:rPr>
  </w:style>
  <w:style w:type="character" w:styleId="aa">
    <w:name w:val="line number"/>
    <w:basedOn w:val="a0"/>
    <w:uiPriority w:val="99"/>
    <w:semiHidden/>
    <w:unhideWhenUsed/>
    <w:rsid w:val="00D207D4"/>
    <w:rPr>
      <w:rFonts w:ascii="Times New Roman" w:hAnsi="Times New Roman"/>
      <w:sz w:val="24"/>
    </w:rPr>
  </w:style>
  <w:style w:type="paragraph" w:styleId="ab">
    <w:name w:val="annotation text"/>
    <w:basedOn w:val="a"/>
    <w:link w:val="Char3"/>
    <w:uiPriority w:val="99"/>
    <w:semiHidden/>
    <w:unhideWhenUsed/>
    <w:rsid w:val="00A64EDC"/>
    <w:pPr>
      <w:jc w:val="left"/>
    </w:pPr>
    <w:rPr>
      <w:rFonts w:ascii="Tahoma" w:hAnsi="Tahoma" w:cs="Tahoma"/>
      <w:sz w:val="16"/>
      <w:szCs w:val="20"/>
    </w:rPr>
  </w:style>
  <w:style w:type="character" w:customStyle="1" w:styleId="Char3">
    <w:name w:val="批注文字 Char"/>
    <w:basedOn w:val="a0"/>
    <w:link w:val="ab"/>
    <w:uiPriority w:val="99"/>
    <w:semiHidden/>
    <w:rsid w:val="00A64EDC"/>
    <w:rPr>
      <w:rFonts w:ascii="Tahoma" w:hAnsi="Tahoma" w:cs="Tahoma"/>
      <w:sz w:val="16"/>
      <w:szCs w:val="20"/>
    </w:rPr>
  </w:style>
  <w:style w:type="character" w:styleId="ac">
    <w:name w:val="annotation reference"/>
    <w:basedOn w:val="a0"/>
    <w:uiPriority w:val="99"/>
    <w:semiHidden/>
    <w:unhideWhenUsed/>
    <w:rsid w:val="00EA2DA2"/>
    <w:rPr>
      <w:sz w:val="16"/>
      <w:szCs w:val="16"/>
    </w:rPr>
  </w:style>
  <w:style w:type="paragraph" w:styleId="ad">
    <w:name w:val="annotation subject"/>
    <w:basedOn w:val="ab"/>
    <w:next w:val="ab"/>
    <w:link w:val="Char4"/>
    <w:uiPriority w:val="99"/>
    <w:semiHidden/>
    <w:unhideWhenUsed/>
    <w:rsid w:val="00EA2DA2"/>
    <w:pPr>
      <w:jc w:val="both"/>
    </w:pPr>
    <w:rPr>
      <w:rFonts w:asciiTheme="minorHAnsi" w:hAnsiTheme="minorHAnsi" w:cstheme="minorBidi"/>
      <w:b/>
      <w:bCs/>
      <w:sz w:val="20"/>
    </w:rPr>
  </w:style>
  <w:style w:type="character" w:customStyle="1" w:styleId="Char4">
    <w:name w:val="批注主题 Char"/>
    <w:basedOn w:val="Char3"/>
    <w:link w:val="ad"/>
    <w:uiPriority w:val="99"/>
    <w:semiHidden/>
    <w:rsid w:val="00EA2DA2"/>
    <w:rPr>
      <w:rFonts w:ascii="Tahoma" w:hAnsi="Tahoma" w:cs="Tahoma"/>
      <w:b/>
      <w:bCs/>
      <w:sz w:val="20"/>
      <w:szCs w:val="20"/>
    </w:rPr>
  </w:style>
  <w:style w:type="paragraph" w:styleId="ae">
    <w:name w:val="Revision"/>
    <w:hidden/>
    <w:uiPriority w:val="99"/>
    <w:semiHidden/>
    <w:rsid w:val="008C296C"/>
  </w:style>
  <w:style w:type="paragraph" w:customStyle="1" w:styleId="EndNoteBibliographyTitle">
    <w:name w:val="EndNote Bibliography Title"/>
    <w:basedOn w:val="a"/>
    <w:link w:val="EndNoteBibliographyTitleChar"/>
    <w:rsid w:val="00940766"/>
    <w:pPr>
      <w:jc w:val="center"/>
    </w:pPr>
    <w:rPr>
      <w:rFonts w:ascii="Cambria" w:hAnsi="Cambria"/>
      <w:noProof/>
    </w:rPr>
  </w:style>
  <w:style w:type="character" w:customStyle="1" w:styleId="EndNoteBibliographyTitleChar">
    <w:name w:val="EndNote Bibliography Title Char"/>
    <w:basedOn w:val="a0"/>
    <w:link w:val="EndNoteBibliographyTitle"/>
    <w:rsid w:val="00940766"/>
    <w:rPr>
      <w:rFonts w:ascii="Cambria" w:hAnsi="Cambria"/>
      <w:noProof/>
    </w:rPr>
  </w:style>
  <w:style w:type="paragraph" w:customStyle="1" w:styleId="EndNoteBibliography">
    <w:name w:val="EndNote Bibliography"/>
    <w:basedOn w:val="a"/>
    <w:link w:val="EndNoteBibliographyChar"/>
    <w:rsid w:val="00940766"/>
    <w:rPr>
      <w:rFonts w:ascii="Cambria" w:hAnsi="Cambria"/>
      <w:noProof/>
    </w:rPr>
  </w:style>
  <w:style w:type="character" w:customStyle="1" w:styleId="EndNoteBibliographyChar">
    <w:name w:val="EndNote Bibliography Char"/>
    <w:basedOn w:val="a0"/>
    <w:link w:val="EndNoteBibliography"/>
    <w:rsid w:val="00940766"/>
    <w:rPr>
      <w:rFonts w:ascii="Cambria" w:hAnsi="Cambria"/>
      <w:noProof/>
    </w:rPr>
  </w:style>
  <w:style w:type="paragraph" w:styleId="af">
    <w:name w:val="Normal (Web)"/>
    <w:basedOn w:val="a"/>
    <w:uiPriority w:val="99"/>
    <w:unhideWhenUsed/>
    <w:rsid w:val="006D22CE"/>
    <w:pPr>
      <w:widowControl/>
      <w:spacing w:before="100" w:beforeAutospacing="1" w:after="100" w:afterAutospacing="1"/>
      <w:jc w:val="left"/>
    </w:pPr>
    <w:rPr>
      <w:rFonts w:ascii="Times New Roman" w:eastAsia="Times New Roman" w:hAnsi="Times New Roman" w:cs="Times New Roman"/>
      <w:kern w:val="0"/>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2457849">
      <w:bodyDiv w:val="1"/>
      <w:marLeft w:val="0"/>
      <w:marRight w:val="0"/>
      <w:marTop w:val="0"/>
      <w:marBottom w:val="0"/>
      <w:divBdr>
        <w:top w:val="none" w:sz="0" w:space="0" w:color="auto"/>
        <w:left w:val="none" w:sz="0" w:space="0" w:color="auto"/>
        <w:bottom w:val="none" w:sz="0" w:space="0" w:color="auto"/>
        <w:right w:val="none" w:sz="0" w:space="0" w:color="auto"/>
      </w:divBdr>
    </w:div>
    <w:div w:id="146089416">
      <w:bodyDiv w:val="1"/>
      <w:marLeft w:val="0"/>
      <w:marRight w:val="0"/>
      <w:marTop w:val="0"/>
      <w:marBottom w:val="0"/>
      <w:divBdr>
        <w:top w:val="none" w:sz="0" w:space="0" w:color="auto"/>
        <w:left w:val="none" w:sz="0" w:space="0" w:color="auto"/>
        <w:bottom w:val="none" w:sz="0" w:space="0" w:color="auto"/>
        <w:right w:val="none" w:sz="0" w:space="0" w:color="auto"/>
      </w:divBdr>
      <w:divsChild>
        <w:div w:id="1159154990">
          <w:marLeft w:val="0"/>
          <w:marRight w:val="0"/>
          <w:marTop w:val="0"/>
          <w:marBottom w:val="0"/>
          <w:divBdr>
            <w:top w:val="none" w:sz="0" w:space="0" w:color="auto"/>
            <w:left w:val="none" w:sz="0" w:space="0" w:color="auto"/>
            <w:bottom w:val="none" w:sz="0" w:space="0" w:color="auto"/>
            <w:right w:val="none" w:sz="0" w:space="0" w:color="auto"/>
          </w:divBdr>
        </w:div>
      </w:divsChild>
    </w:div>
    <w:div w:id="219220286">
      <w:bodyDiv w:val="1"/>
      <w:marLeft w:val="0"/>
      <w:marRight w:val="0"/>
      <w:marTop w:val="0"/>
      <w:marBottom w:val="0"/>
      <w:divBdr>
        <w:top w:val="none" w:sz="0" w:space="0" w:color="auto"/>
        <w:left w:val="none" w:sz="0" w:space="0" w:color="auto"/>
        <w:bottom w:val="none" w:sz="0" w:space="0" w:color="auto"/>
        <w:right w:val="none" w:sz="0" w:space="0" w:color="auto"/>
      </w:divBdr>
      <w:divsChild>
        <w:div w:id="1418986590">
          <w:marLeft w:val="0"/>
          <w:marRight w:val="0"/>
          <w:marTop w:val="0"/>
          <w:marBottom w:val="0"/>
          <w:divBdr>
            <w:top w:val="none" w:sz="0" w:space="0" w:color="auto"/>
            <w:left w:val="none" w:sz="0" w:space="0" w:color="auto"/>
            <w:bottom w:val="none" w:sz="0" w:space="0" w:color="auto"/>
            <w:right w:val="none" w:sz="0" w:space="0" w:color="auto"/>
          </w:divBdr>
        </w:div>
      </w:divsChild>
    </w:div>
    <w:div w:id="692221512">
      <w:bodyDiv w:val="1"/>
      <w:marLeft w:val="0"/>
      <w:marRight w:val="0"/>
      <w:marTop w:val="0"/>
      <w:marBottom w:val="0"/>
      <w:divBdr>
        <w:top w:val="none" w:sz="0" w:space="0" w:color="auto"/>
        <w:left w:val="none" w:sz="0" w:space="0" w:color="auto"/>
        <w:bottom w:val="none" w:sz="0" w:space="0" w:color="auto"/>
        <w:right w:val="none" w:sz="0" w:space="0" w:color="auto"/>
      </w:divBdr>
      <w:divsChild>
        <w:div w:id="634916502">
          <w:marLeft w:val="0"/>
          <w:marRight w:val="0"/>
          <w:marTop w:val="0"/>
          <w:marBottom w:val="0"/>
          <w:divBdr>
            <w:top w:val="none" w:sz="0" w:space="0" w:color="auto"/>
            <w:left w:val="none" w:sz="0" w:space="0" w:color="auto"/>
            <w:bottom w:val="none" w:sz="0" w:space="0" w:color="auto"/>
            <w:right w:val="none" w:sz="0" w:space="0" w:color="auto"/>
          </w:divBdr>
        </w:div>
      </w:divsChild>
    </w:div>
    <w:div w:id="800653602">
      <w:bodyDiv w:val="1"/>
      <w:marLeft w:val="0"/>
      <w:marRight w:val="0"/>
      <w:marTop w:val="0"/>
      <w:marBottom w:val="0"/>
      <w:divBdr>
        <w:top w:val="none" w:sz="0" w:space="0" w:color="auto"/>
        <w:left w:val="none" w:sz="0" w:space="0" w:color="auto"/>
        <w:bottom w:val="none" w:sz="0" w:space="0" w:color="auto"/>
        <w:right w:val="none" w:sz="0" w:space="0" w:color="auto"/>
      </w:divBdr>
      <w:divsChild>
        <w:div w:id="931552967">
          <w:marLeft w:val="0"/>
          <w:marRight w:val="0"/>
          <w:marTop w:val="0"/>
          <w:marBottom w:val="0"/>
          <w:divBdr>
            <w:top w:val="none" w:sz="0" w:space="0" w:color="auto"/>
            <w:left w:val="none" w:sz="0" w:space="0" w:color="auto"/>
            <w:bottom w:val="none" w:sz="0" w:space="0" w:color="auto"/>
            <w:right w:val="none" w:sz="0" w:space="0" w:color="auto"/>
          </w:divBdr>
          <w:divsChild>
            <w:div w:id="1306660199">
              <w:marLeft w:val="0"/>
              <w:marRight w:val="0"/>
              <w:marTop w:val="0"/>
              <w:marBottom w:val="0"/>
              <w:divBdr>
                <w:top w:val="none" w:sz="0" w:space="0" w:color="auto"/>
                <w:left w:val="none" w:sz="0" w:space="0" w:color="auto"/>
                <w:bottom w:val="none" w:sz="0" w:space="0" w:color="auto"/>
                <w:right w:val="none" w:sz="0" w:space="0" w:color="auto"/>
              </w:divBdr>
              <w:divsChild>
                <w:div w:id="925312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27872852">
      <w:bodyDiv w:val="1"/>
      <w:marLeft w:val="0"/>
      <w:marRight w:val="0"/>
      <w:marTop w:val="0"/>
      <w:marBottom w:val="0"/>
      <w:divBdr>
        <w:top w:val="none" w:sz="0" w:space="0" w:color="auto"/>
        <w:left w:val="none" w:sz="0" w:space="0" w:color="auto"/>
        <w:bottom w:val="none" w:sz="0" w:space="0" w:color="auto"/>
        <w:right w:val="none" w:sz="0" w:space="0" w:color="auto"/>
      </w:divBdr>
      <w:divsChild>
        <w:div w:id="2047875412">
          <w:marLeft w:val="0"/>
          <w:marRight w:val="0"/>
          <w:marTop w:val="0"/>
          <w:marBottom w:val="0"/>
          <w:divBdr>
            <w:top w:val="none" w:sz="0" w:space="0" w:color="auto"/>
            <w:left w:val="none" w:sz="0" w:space="0" w:color="auto"/>
            <w:bottom w:val="none" w:sz="0" w:space="0" w:color="auto"/>
            <w:right w:val="none" w:sz="0" w:space="0" w:color="auto"/>
          </w:divBdr>
        </w:div>
      </w:divsChild>
    </w:div>
    <w:div w:id="1106005208">
      <w:bodyDiv w:val="1"/>
      <w:marLeft w:val="0"/>
      <w:marRight w:val="0"/>
      <w:marTop w:val="0"/>
      <w:marBottom w:val="0"/>
      <w:divBdr>
        <w:top w:val="none" w:sz="0" w:space="0" w:color="auto"/>
        <w:left w:val="none" w:sz="0" w:space="0" w:color="auto"/>
        <w:bottom w:val="none" w:sz="0" w:space="0" w:color="auto"/>
        <w:right w:val="none" w:sz="0" w:space="0" w:color="auto"/>
      </w:divBdr>
      <w:divsChild>
        <w:div w:id="1209028335">
          <w:marLeft w:val="0"/>
          <w:marRight w:val="0"/>
          <w:marTop w:val="0"/>
          <w:marBottom w:val="0"/>
          <w:divBdr>
            <w:top w:val="none" w:sz="0" w:space="0" w:color="auto"/>
            <w:left w:val="none" w:sz="0" w:space="0" w:color="auto"/>
            <w:bottom w:val="none" w:sz="0" w:space="0" w:color="auto"/>
            <w:right w:val="none" w:sz="0" w:space="0" w:color="auto"/>
          </w:divBdr>
        </w:div>
      </w:divsChild>
    </w:div>
    <w:div w:id="1111169076">
      <w:bodyDiv w:val="1"/>
      <w:marLeft w:val="0"/>
      <w:marRight w:val="0"/>
      <w:marTop w:val="0"/>
      <w:marBottom w:val="0"/>
      <w:divBdr>
        <w:top w:val="none" w:sz="0" w:space="0" w:color="auto"/>
        <w:left w:val="none" w:sz="0" w:space="0" w:color="auto"/>
        <w:bottom w:val="none" w:sz="0" w:space="0" w:color="auto"/>
        <w:right w:val="none" w:sz="0" w:space="0" w:color="auto"/>
      </w:divBdr>
      <w:divsChild>
        <w:div w:id="628783524">
          <w:marLeft w:val="0"/>
          <w:marRight w:val="0"/>
          <w:marTop w:val="0"/>
          <w:marBottom w:val="0"/>
          <w:divBdr>
            <w:top w:val="none" w:sz="0" w:space="0" w:color="auto"/>
            <w:left w:val="none" w:sz="0" w:space="0" w:color="auto"/>
            <w:bottom w:val="none" w:sz="0" w:space="0" w:color="auto"/>
            <w:right w:val="none" w:sz="0" w:space="0" w:color="auto"/>
          </w:divBdr>
        </w:div>
      </w:divsChild>
    </w:div>
    <w:div w:id="1266037553">
      <w:bodyDiv w:val="1"/>
      <w:marLeft w:val="0"/>
      <w:marRight w:val="0"/>
      <w:marTop w:val="0"/>
      <w:marBottom w:val="0"/>
      <w:divBdr>
        <w:top w:val="none" w:sz="0" w:space="0" w:color="auto"/>
        <w:left w:val="none" w:sz="0" w:space="0" w:color="auto"/>
        <w:bottom w:val="none" w:sz="0" w:space="0" w:color="auto"/>
        <w:right w:val="none" w:sz="0" w:space="0" w:color="auto"/>
      </w:divBdr>
      <w:divsChild>
        <w:div w:id="1182165528">
          <w:marLeft w:val="0"/>
          <w:marRight w:val="0"/>
          <w:marTop w:val="0"/>
          <w:marBottom w:val="0"/>
          <w:divBdr>
            <w:top w:val="none" w:sz="0" w:space="0" w:color="auto"/>
            <w:left w:val="none" w:sz="0" w:space="0" w:color="auto"/>
            <w:bottom w:val="none" w:sz="0" w:space="0" w:color="auto"/>
            <w:right w:val="none" w:sz="0" w:space="0" w:color="auto"/>
          </w:divBdr>
        </w:div>
      </w:divsChild>
    </w:div>
    <w:div w:id="1273778010">
      <w:bodyDiv w:val="1"/>
      <w:marLeft w:val="0"/>
      <w:marRight w:val="0"/>
      <w:marTop w:val="0"/>
      <w:marBottom w:val="0"/>
      <w:divBdr>
        <w:top w:val="none" w:sz="0" w:space="0" w:color="auto"/>
        <w:left w:val="none" w:sz="0" w:space="0" w:color="auto"/>
        <w:bottom w:val="none" w:sz="0" w:space="0" w:color="auto"/>
        <w:right w:val="none" w:sz="0" w:space="0" w:color="auto"/>
      </w:divBdr>
    </w:div>
    <w:div w:id="1447695267">
      <w:bodyDiv w:val="1"/>
      <w:marLeft w:val="0"/>
      <w:marRight w:val="0"/>
      <w:marTop w:val="0"/>
      <w:marBottom w:val="0"/>
      <w:divBdr>
        <w:top w:val="none" w:sz="0" w:space="0" w:color="auto"/>
        <w:left w:val="none" w:sz="0" w:space="0" w:color="auto"/>
        <w:bottom w:val="none" w:sz="0" w:space="0" w:color="auto"/>
        <w:right w:val="none" w:sz="0" w:space="0" w:color="auto"/>
      </w:divBdr>
      <w:divsChild>
        <w:div w:id="1715495765">
          <w:marLeft w:val="0"/>
          <w:marRight w:val="0"/>
          <w:marTop w:val="0"/>
          <w:marBottom w:val="0"/>
          <w:divBdr>
            <w:top w:val="none" w:sz="0" w:space="0" w:color="auto"/>
            <w:left w:val="none" w:sz="0" w:space="0" w:color="auto"/>
            <w:bottom w:val="none" w:sz="0" w:space="0" w:color="auto"/>
            <w:right w:val="none" w:sz="0" w:space="0" w:color="auto"/>
          </w:divBdr>
        </w:div>
      </w:divsChild>
    </w:div>
    <w:div w:id="1656371353">
      <w:bodyDiv w:val="1"/>
      <w:marLeft w:val="0"/>
      <w:marRight w:val="0"/>
      <w:marTop w:val="0"/>
      <w:marBottom w:val="0"/>
      <w:divBdr>
        <w:top w:val="none" w:sz="0" w:space="0" w:color="auto"/>
        <w:left w:val="none" w:sz="0" w:space="0" w:color="auto"/>
        <w:bottom w:val="none" w:sz="0" w:space="0" w:color="auto"/>
        <w:right w:val="none" w:sz="0" w:space="0" w:color="auto"/>
      </w:divBdr>
    </w:div>
    <w:div w:id="1934781856">
      <w:bodyDiv w:val="1"/>
      <w:marLeft w:val="0"/>
      <w:marRight w:val="0"/>
      <w:marTop w:val="0"/>
      <w:marBottom w:val="0"/>
      <w:divBdr>
        <w:top w:val="none" w:sz="0" w:space="0" w:color="auto"/>
        <w:left w:val="none" w:sz="0" w:space="0" w:color="auto"/>
        <w:bottom w:val="none" w:sz="0" w:space="0" w:color="auto"/>
        <w:right w:val="none" w:sz="0" w:space="0" w:color="auto"/>
      </w:divBdr>
      <w:divsChild>
        <w:div w:id="188189553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microsoft.com/office/2016/09/relationships/commentsIds" Target="commentsIds.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theme" Target="theme/theme1.xml"/></Relationships>
</file>

<file path=word/theme/theme1.xml><?xml version="1.0" encoding="utf-8"?>
<a:theme xmlns:a="http://schemas.openxmlformats.org/drawingml/2006/main" name="Office 主题">
  <a:themeElements>
    <a:clrScheme name="办公室">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办公室">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办公室">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083C32E-CB75-4EA0-99E5-E69E211D53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56</Pages>
  <Words>10820</Words>
  <Characters>61675</Characters>
  <Application>Microsoft Office Word</Application>
  <DocSecurity>0</DocSecurity>
  <Lines>513</Lines>
  <Paragraphs>144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72351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 appple</dc:creator>
  <cp:lastModifiedBy>Administrator</cp:lastModifiedBy>
  <cp:revision>10</cp:revision>
  <cp:lastPrinted>2018-08-07T12:50:00Z</cp:lastPrinted>
  <dcterms:created xsi:type="dcterms:W3CDTF">2018-08-07T12:50:00Z</dcterms:created>
  <dcterms:modified xsi:type="dcterms:W3CDTF">2018-08-08T01:31:00Z</dcterms:modified>
</cp:coreProperties>
</file>